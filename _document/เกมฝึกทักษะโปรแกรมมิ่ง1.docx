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20596EF" w14:textId="77777777" w:rsidR="001901B6" w:rsidRPr="002D6188" w:rsidRDefault="00726288" w:rsidP="002A7765">
      <w:pPr>
        <w:jc w:val="center"/>
        <w:rPr>
          <w:rFonts w:ascii="TH Sarabun New" w:hAnsi="TH Sarabun New" w:cs="TH Sarabun New"/>
          <w:sz w:val="36"/>
          <w:szCs w:val="36"/>
        </w:rPr>
      </w:pPr>
      <w:bookmarkStart w:id="0" w:name="_Hlk22216224"/>
      <w:bookmarkStart w:id="1" w:name="_Hlk25618046"/>
      <w:bookmarkEnd w:id="0"/>
      <w:r w:rsidRPr="002D6188">
        <w:rPr>
          <w:rFonts w:ascii="TH Sarabun New" w:hAnsi="TH Sarabun New" w:cs="TH Sarabun New"/>
          <w:noProof/>
          <w:sz w:val="36"/>
          <w:szCs w:val="36"/>
        </w:rPr>
        <w:drawing>
          <wp:inline distT="0" distB="0" distL="0" distR="0" wp14:anchorId="4DCB0DD4" wp14:editId="01DE5948">
            <wp:extent cx="1233578" cy="1187523"/>
            <wp:effectExtent l="0" t="0" r="5080" b="0"/>
            <wp:docPr id="1" name="Picture 1" descr="logoku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ku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6819" cy="11906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7BFF60" w14:textId="77777777" w:rsidR="00726288" w:rsidRPr="002D6188" w:rsidRDefault="00726288" w:rsidP="002A7765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t>โครงงานวิศวกรรมคอมพิวเตอร์</w:t>
      </w:r>
    </w:p>
    <w:p w14:paraId="5F00FAB0" w14:textId="77777777" w:rsidR="006F1EFA" w:rsidRPr="002D6188" w:rsidRDefault="00726288" w:rsidP="00863E41">
      <w:pPr>
        <w:spacing w:after="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t>เรื่อง</w:t>
      </w:r>
    </w:p>
    <w:p w14:paraId="439E12AC" w14:textId="77777777" w:rsidR="00446848" w:rsidRPr="002D6188" w:rsidRDefault="00E54313" w:rsidP="00446848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sdt>
        <w:sdtPr>
          <w:rPr>
            <w:rFonts w:ascii="TH Sarabun New" w:hAnsi="TH Sarabun New" w:cs="TH Sarabun New"/>
            <w:b/>
            <w:bCs/>
            <w:sz w:val="36"/>
            <w:szCs w:val="36"/>
          </w:rPr>
          <w:id w:val="1706907465"/>
          <w:placeholder>
            <w:docPart w:val="26A8B81A05904244B8044764844F53BB"/>
          </w:placeholder>
        </w:sdtPr>
        <w:sdtEndPr/>
        <w:sdtContent>
          <w:r w:rsidR="00446848" w:rsidRPr="002D6188">
            <w:rPr>
              <w:rFonts w:ascii="TH Sarabun New" w:hAnsi="TH Sarabun New" w:cs="TH Sarabun New"/>
              <w:b/>
              <w:bCs/>
              <w:sz w:val="36"/>
              <w:szCs w:val="36"/>
              <w:cs/>
            </w:rPr>
            <w:t>เกมฝึกทักษะโปรแกรมมิ่ง</w:t>
          </w:r>
        </w:sdtContent>
      </w:sdt>
    </w:p>
    <w:p w14:paraId="223F1712" w14:textId="77777777" w:rsidR="00726288" w:rsidRPr="002D6188" w:rsidRDefault="00446848" w:rsidP="00446848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D6188">
        <w:rPr>
          <w:rFonts w:ascii="TH Sarabun New" w:hAnsi="TH Sarabun New" w:cs="TH Sarabun New"/>
          <w:sz w:val="36"/>
          <w:szCs w:val="36"/>
        </w:rPr>
        <w:t xml:space="preserve"> </w:t>
      </w:r>
      <w:sdt>
        <w:sdtPr>
          <w:rPr>
            <w:rFonts w:ascii="TH Sarabun New" w:hAnsi="TH Sarabun New" w:cs="TH Sarabun New"/>
            <w:b/>
            <w:bCs/>
            <w:sz w:val="36"/>
            <w:szCs w:val="36"/>
          </w:rPr>
          <w:id w:val="-639102087"/>
          <w:placeholder>
            <w:docPart w:val="5D82315B7E09476DB6F9386E110FEDDB"/>
          </w:placeholder>
        </w:sdtPr>
        <w:sdtEndPr/>
        <w:sdtContent>
          <w:r w:rsidRPr="002D6188">
            <w:rPr>
              <w:rFonts w:ascii="TH Sarabun New" w:hAnsi="TH Sarabun New" w:cs="TH Sarabun New"/>
              <w:b/>
              <w:bCs/>
              <w:sz w:val="36"/>
              <w:szCs w:val="36"/>
            </w:rPr>
            <w:t>Coder</w:t>
          </w:r>
        </w:sdtContent>
      </w:sdt>
    </w:p>
    <w:p w14:paraId="6964C50F" w14:textId="77777777" w:rsidR="00863E41" w:rsidRPr="002D6188" w:rsidRDefault="00863E41" w:rsidP="00863E41">
      <w:pPr>
        <w:spacing w:before="240" w:after="0"/>
        <w:rPr>
          <w:rFonts w:ascii="TH Sarabun New" w:hAnsi="TH Sarabun New" w:cs="TH Sarabun New"/>
          <w:sz w:val="36"/>
          <w:szCs w:val="36"/>
        </w:rPr>
      </w:pPr>
      <w:r w:rsidRPr="002D6188">
        <w:rPr>
          <w:rFonts w:ascii="TH Sarabun New" w:hAnsi="TH Sarabun New" w:cs="TH Sarabun New"/>
          <w:sz w:val="36"/>
          <w:szCs w:val="36"/>
          <w:cs/>
        </w:rPr>
        <w:t>จัดทำโดย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0"/>
      </w:tblGrid>
      <w:tr w:rsidR="00863E41" w:rsidRPr="002D6188" w14:paraId="1DABECE4" w14:textId="77777777" w:rsidTr="008C4322">
        <w:tc>
          <w:tcPr>
            <w:tcW w:w="9350" w:type="dxa"/>
            <w:vAlign w:val="center"/>
          </w:tcPr>
          <w:p w14:paraId="59E8C124" w14:textId="77777777" w:rsidR="00A20F3C" w:rsidRPr="002D6188" w:rsidRDefault="00F46503" w:rsidP="008C4322">
            <w:pPr>
              <w:pStyle w:val="ListParagraph"/>
              <w:numPr>
                <w:ilvl w:val="0"/>
                <w:numId w:val="3"/>
              </w:numPr>
              <w:rPr>
                <w:rStyle w:val="PlaceholderText"/>
                <w:rFonts w:ascii="TH Sarabun New" w:hAnsi="TH Sarabun New" w:cs="TH Sarabun New"/>
                <w:color w:val="000000" w:themeColor="text1"/>
                <w:sz w:val="36"/>
                <w:szCs w:val="36"/>
              </w:rPr>
            </w:pPr>
            <w:r w:rsidRPr="002D6188">
              <w:rPr>
                <w:rStyle w:val="PlaceholderText"/>
                <w:rFonts w:ascii="TH Sarabun New" w:hAnsi="TH Sarabun New" w:cs="TH Sarabun New"/>
                <w:color w:val="000000" w:themeColor="text1"/>
                <w:sz w:val="36"/>
                <w:szCs w:val="36"/>
                <w:cs/>
              </w:rPr>
              <w:t>นาย จิรพัชร์</w:t>
            </w:r>
            <w:r w:rsidRPr="002D6188">
              <w:rPr>
                <w:rStyle w:val="PlaceholderText"/>
                <w:rFonts w:ascii="TH Sarabun New" w:hAnsi="TH Sarabun New" w:cs="TH Sarabun New"/>
                <w:color w:val="000000" w:themeColor="text1"/>
                <w:sz w:val="36"/>
                <w:szCs w:val="36"/>
              </w:rPr>
              <w:t xml:space="preserve"> </w:t>
            </w:r>
            <w:r w:rsidR="00A20F3C" w:rsidRPr="002D6188">
              <w:rPr>
                <w:rStyle w:val="PlaceholderText"/>
                <w:rFonts w:ascii="TH Sarabun New" w:hAnsi="TH Sarabun New" w:cs="TH Sarabun New"/>
                <w:color w:val="000000" w:themeColor="text1"/>
                <w:sz w:val="36"/>
                <w:szCs w:val="36"/>
                <w:cs/>
              </w:rPr>
              <w:t>เหลืองรุ่งเกียรติ 5930300143</w:t>
            </w:r>
          </w:p>
          <w:p w14:paraId="5146631C" w14:textId="77777777" w:rsidR="00A20F3C" w:rsidRPr="002D6188" w:rsidRDefault="00446848" w:rsidP="008C4322">
            <w:pPr>
              <w:pStyle w:val="ListParagraph"/>
              <w:numPr>
                <w:ilvl w:val="0"/>
                <w:numId w:val="3"/>
              </w:numPr>
              <w:rPr>
                <w:rStyle w:val="PlaceholderText"/>
                <w:rFonts w:ascii="TH Sarabun New" w:hAnsi="TH Sarabun New" w:cs="TH Sarabun New"/>
                <w:color w:val="000000" w:themeColor="text1"/>
                <w:sz w:val="36"/>
                <w:szCs w:val="36"/>
              </w:rPr>
            </w:pPr>
            <w:r w:rsidRPr="002D6188">
              <w:rPr>
                <w:rStyle w:val="PlaceholderText"/>
                <w:rFonts w:ascii="TH Sarabun New" w:hAnsi="TH Sarabun New" w:cs="TH Sarabun New"/>
                <w:color w:val="000000" w:themeColor="text1"/>
                <w:sz w:val="36"/>
                <w:szCs w:val="36"/>
                <w:cs/>
              </w:rPr>
              <w:t>นาย อติวิชญ์ ม่วงศ</w:t>
            </w:r>
            <w:r w:rsidR="00A20F3C" w:rsidRPr="002D6188">
              <w:rPr>
                <w:rStyle w:val="PlaceholderText"/>
                <w:rFonts w:ascii="TH Sarabun New" w:hAnsi="TH Sarabun New" w:cs="TH Sarabun New"/>
                <w:color w:val="000000" w:themeColor="text1"/>
                <w:sz w:val="36"/>
                <w:szCs w:val="36"/>
                <w:cs/>
              </w:rPr>
              <w:t>ร 5930300968</w:t>
            </w:r>
          </w:p>
          <w:p w14:paraId="14550BA1" w14:textId="77777777" w:rsidR="00863E41" w:rsidRPr="002D6188" w:rsidRDefault="00863E41" w:rsidP="00A20F3C">
            <w:pPr>
              <w:pStyle w:val="ListParagraph"/>
              <w:numPr>
                <w:ilvl w:val="0"/>
                <w:numId w:val="0"/>
              </w:numPr>
              <w:ind w:left="720"/>
              <w:rPr>
                <w:rFonts w:ascii="TH Sarabun New" w:hAnsi="TH Sarabun New" w:cs="TH Sarabun New"/>
                <w:sz w:val="36"/>
                <w:szCs w:val="36"/>
              </w:rPr>
            </w:pPr>
            <w:r w:rsidRPr="002D6188">
              <w:rPr>
                <w:rStyle w:val="PlaceholderText"/>
                <w:rFonts w:ascii="TH Sarabun New" w:hAnsi="TH Sarabun New" w:cs="TH Sarabun New"/>
                <w:sz w:val="36"/>
                <w:szCs w:val="36"/>
                <w:cs/>
              </w:rPr>
              <w:t xml:space="preserve"> </w:t>
            </w:r>
          </w:p>
        </w:tc>
      </w:tr>
    </w:tbl>
    <w:p w14:paraId="67ABB2A7" w14:textId="77777777" w:rsidR="009F5540" w:rsidRPr="002D6188" w:rsidRDefault="00726288" w:rsidP="00863E41">
      <w:pPr>
        <w:spacing w:before="240" w:after="0"/>
        <w:rPr>
          <w:rFonts w:ascii="TH Sarabun New" w:hAnsi="TH Sarabun New" w:cs="TH Sarabun New"/>
          <w:sz w:val="36"/>
          <w:szCs w:val="36"/>
        </w:rPr>
      </w:pPr>
      <w:r w:rsidRPr="002D6188">
        <w:rPr>
          <w:rFonts w:ascii="TH Sarabun New" w:hAnsi="TH Sarabun New" w:cs="TH Sarabun New"/>
          <w:sz w:val="36"/>
          <w:szCs w:val="36"/>
          <w:cs/>
        </w:rPr>
        <w:t>ได้รับพิจารณาเห็นชอบโดย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10"/>
        <w:gridCol w:w="6750"/>
      </w:tblGrid>
      <w:tr w:rsidR="009F5540" w:rsidRPr="002D6188" w14:paraId="73400105" w14:textId="77777777" w:rsidTr="00446848">
        <w:tc>
          <w:tcPr>
            <w:tcW w:w="2610" w:type="dxa"/>
          </w:tcPr>
          <w:p w14:paraId="40F1A9FA" w14:textId="77777777" w:rsidR="009F5540" w:rsidRPr="002D6188" w:rsidRDefault="009F5540" w:rsidP="00D41526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อาจารย์ที่ปรึกษาโครงงาน</w:t>
            </w:r>
          </w:p>
        </w:tc>
        <w:tc>
          <w:tcPr>
            <w:tcW w:w="6750" w:type="dxa"/>
          </w:tcPr>
          <w:p w14:paraId="1212B896" w14:textId="77777777" w:rsidR="009F5540" w:rsidRPr="002D6188" w:rsidRDefault="009F5540" w:rsidP="00446848">
            <w:pPr>
              <w:jc w:val="center"/>
              <w:rPr>
                <w:rFonts w:ascii="TH Sarabun New" w:hAnsi="TH Sarabun New" w:cs="TH Sarabun New"/>
                <w:sz w:val="36"/>
                <w:szCs w:val="36"/>
              </w:rPr>
            </w:pPr>
            <w:r w:rsidRPr="002D6188">
              <w:rPr>
                <w:rFonts w:ascii="TH Sarabun New" w:hAnsi="TH Sarabun New" w:cs="TH Sarabun New"/>
                <w:sz w:val="36"/>
                <w:szCs w:val="36"/>
                <w:vertAlign w:val="subscript"/>
              </w:rPr>
              <w:t>……………………………………………………………………………………………</w:t>
            </w:r>
          </w:p>
        </w:tc>
      </w:tr>
      <w:tr w:rsidR="009F5540" w:rsidRPr="002D6188" w14:paraId="4CD26C23" w14:textId="77777777" w:rsidTr="00446848">
        <w:tc>
          <w:tcPr>
            <w:tcW w:w="2610" w:type="dxa"/>
          </w:tcPr>
          <w:p w14:paraId="7974154C" w14:textId="77777777" w:rsidR="009F5540" w:rsidRPr="002D6188" w:rsidRDefault="009F5540" w:rsidP="006F1EFA">
            <w:pPr>
              <w:spacing w:before="240" w:line="360" w:lineRule="auto"/>
              <w:rPr>
                <w:rFonts w:ascii="TH Sarabun New" w:hAnsi="TH Sarabun New" w:cs="TH Sarabun New"/>
                <w:sz w:val="36"/>
                <w:szCs w:val="36"/>
              </w:rPr>
            </w:pPr>
          </w:p>
        </w:tc>
        <w:tc>
          <w:tcPr>
            <w:tcW w:w="6750" w:type="dxa"/>
          </w:tcPr>
          <w:p w14:paraId="756207CE" w14:textId="77777777" w:rsidR="009F5540" w:rsidRPr="002D6188" w:rsidRDefault="009F5540" w:rsidP="002A7765">
            <w:pPr>
              <w:jc w:val="center"/>
              <w:rPr>
                <w:rFonts w:ascii="TH Sarabun New" w:hAnsi="TH Sarabun New" w:cs="TH Sarabun New"/>
                <w:sz w:val="36"/>
                <w:szCs w:val="36"/>
              </w:rPr>
            </w:pPr>
            <w:r w:rsidRPr="002D6188">
              <w:rPr>
                <w:rFonts w:ascii="TH Sarabun New" w:hAnsi="TH Sarabun New" w:cs="TH Sarabun New"/>
                <w:sz w:val="36"/>
                <w:szCs w:val="36"/>
              </w:rPr>
              <w:t>(</w:t>
            </w:r>
            <w:r w:rsidR="00117862"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 อ.ดร.อดิศักดิ์ สุภีสุน</w:t>
            </w:r>
            <w:r w:rsidR="002A7765"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 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)</w:t>
            </w:r>
          </w:p>
        </w:tc>
      </w:tr>
      <w:tr w:rsidR="009F5540" w:rsidRPr="002D6188" w14:paraId="61FE4D5D" w14:textId="77777777" w:rsidTr="00446848">
        <w:tc>
          <w:tcPr>
            <w:tcW w:w="2610" w:type="dxa"/>
          </w:tcPr>
          <w:p w14:paraId="3F8B4FC2" w14:textId="77777777" w:rsidR="009F5540" w:rsidRPr="002D6188" w:rsidRDefault="009F5540" w:rsidP="00D41526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กรรมการโครงงาน</w:t>
            </w:r>
          </w:p>
        </w:tc>
        <w:tc>
          <w:tcPr>
            <w:tcW w:w="6750" w:type="dxa"/>
          </w:tcPr>
          <w:p w14:paraId="5E7FA588" w14:textId="77777777" w:rsidR="009F5540" w:rsidRPr="002D6188" w:rsidRDefault="009F5540" w:rsidP="00446848">
            <w:pPr>
              <w:jc w:val="center"/>
              <w:rPr>
                <w:rFonts w:ascii="TH Sarabun New" w:hAnsi="TH Sarabun New" w:cs="TH Sarabun New"/>
                <w:sz w:val="36"/>
                <w:szCs w:val="36"/>
              </w:rPr>
            </w:pPr>
            <w:r w:rsidRPr="002D6188">
              <w:rPr>
                <w:rFonts w:ascii="TH Sarabun New" w:hAnsi="TH Sarabun New" w:cs="TH Sarabun New"/>
                <w:sz w:val="36"/>
                <w:szCs w:val="36"/>
                <w:vertAlign w:val="subscript"/>
              </w:rPr>
              <w:t>……………………………………………………………………………………………</w:t>
            </w:r>
          </w:p>
        </w:tc>
      </w:tr>
      <w:tr w:rsidR="009F5540" w:rsidRPr="002D6188" w14:paraId="7064CA87" w14:textId="77777777" w:rsidTr="00446848">
        <w:tc>
          <w:tcPr>
            <w:tcW w:w="2610" w:type="dxa"/>
          </w:tcPr>
          <w:p w14:paraId="73EAC565" w14:textId="77777777" w:rsidR="009F5540" w:rsidRPr="002D6188" w:rsidRDefault="009F5540" w:rsidP="006F1EFA">
            <w:pPr>
              <w:spacing w:before="240" w:line="360" w:lineRule="auto"/>
              <w:rPr>
                <w:rFonts w:ascii="TH Sarabun New" w:hAnsi="TH Sarabun New" w:cs="TH Sarabun New"/>
                <w:sz w:val="36"/>
                <w:szCs w:val="36"/>
              </w:rPr>
            </w:pPr>
          </w:p>
        </w:tc>
        <w:tc>
          <w:tcPr>
            <w:tcW w:w="6750" w:type="dxa"/>
          </w:tcPr>
          <w:p w14:paraId="10A3A104" w14:textId="77777777" w:rsidR="009F5540" w:rsidRPr="002D6188" w:rsidRDefault="002A7765" w:rsidP="00371BE5">
            <w:pPr>
              <w:jc w:val="center"/>
              <w:rPr>
                <w:rFonts w:ascii="TH Sarabun New" w:hAnsi="TH Sarabun New" w:cs="TH Sarabun New"/>
                <w:sz w:val="36"/>
                <w:szCs w:val="36"/>
              </w:rPr>
            </w:pPr>
            <w:r w:rsidRPr="002D6188">
              <w:rPr>
                <w:rFonts w:ascii="TH Sarabun New" w:hAnsi="TH Sarabun New" w:cs="TH Sarabun New"/>
                <w:sz w:val="36"/>
                <w:szCs w:val="36"/>
              </w:rPr>
              <w:t>(</w:t>
            </w: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 </w:t>
            </w:r>
            <w:sdt>
              <w:sdtPr>
                <w:rPr>
                  <w:rFonts w:ascii="TH Sarabun New" w:hAnsi="TH Sarabun New" w:cs="TH Sarabun New"/>
                  <w:sz w:val="36"/>
                  <w:szCs w:val="36"/>
                </w:rPr>
                <w:tag w:val="กรรมการโครงงาน"/>
                <w:id w:val="707228263"/>
                <w:placeholder>
                  <w:docPart w:val="B6D0E95525A74B8AB964704374AACCF5"/>
                </w:placeholder>
              </w:sdtPr>
              <w:sdtEndPr/>
              <w:sdtContent>
                <w:r w:rsidR="00446848" w:rsidRPr="002D6188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 xml:space="preserve">อาจารย์ </w:t>
                </w:r>
                <w:r w:rsidR="00117862" w:rsidRPr="002D6188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>กรวิทย์ ออกผล</w:t>
                </w:r>
              </w:sdtContent>
            </w:sdt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 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)</w:t>
            </w:r>
          </w:p>
        </w:tc>
      </w:tr>
      <w:tr w:rsidR="009F5540" w:rsidRPr="002D6188" w14:paraId="77795E9C" w14:textId="77777777" w:rsidTr="00446848">
        <w:tc>
          <w:tcPr>
            <w:tcW w:w="2610" w:type="dxa"/>
          </w:tcPr>
          <w:p w14:paraId="65BA8019" w14:textId="77777777" w:rsidR="009F5540" w:rsidRPr="002D6188" w:rsidRDefault="009F5540" w:rsidP="00D41526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กรรมการโครงงาน</w:t>
            </w:r>
          </w:p>
        </w:tc>
        <w:tc>
          <w:tcPr>
            <w:tcW w:w="6750" w:type="dxa"/>
          </w:tcPr>
          <w:p w14:paraId="3ED11E04" w14:textId="77777777" w:rsidR="009F5540" w:rsidRPr="002D6188" w:rsidRDefault="009F5540" w:rsidP="00446848">
            <w:pPr>
              <w:jc w:val="center"/>
              <w:rPr>
                <w:rFonts w:ascii="TH Sarabun New" w:hAnsi="TH Sarabun New" w:cs="TH Sarabun New"/>
                <w:sz w:val="36"/>
                <w:szCs w:val="36"/>
              </w:rPr>
            </w:pPr>
            <w:r w:rsidRPr="002D6188">
              <w:rPr>
                <w:rFonts w:ascii="TH Sarabun New" w:hAnsi="TH Sarabun New" w:cs="TH Sarabun New"/>
                <w:sz w:val="36"/>
                <w:szCs w:val="36"/>
                <w:vertAlign w:val="subscript"/>
              </w:rPr>
              <w:t>……………………………………………………………………………………………</w:t>
            </w:r>
          </w:p>
        </w:tc>
      </w:tr>
      <w:tr w:rsidR="009F5540" w:rsidRPr="002D6188" w14:paraId="004CB056" w14:textId="77777777" w:rsidTr="00446848">
        <w:trPr>
          <w:trHeight w:val="864"/>
        </w:trPr>
        <w:tc>
          <w:tcPr>
            <w:tcW w:w="2610" w:type="dxa"/>
          </w:tcPr>
          <w:p w14:paraId="062F7ABD" w14:textId="77777777" w:rsidR="009F5540" w:rsidRPr="002D6188" w:rsidRDefault="009F5540" w:rsidP="009F5540">
            <w:pPr>
              <w:rPr>
                <w:rFonts w:ascii="TH Sarabun New" w:hAnsi="TH Sarabun New" w:cs="TH Sarabun New"/>
                <w:sz w:val="36"/>
                <w:szCs w:val="36"/>
              </w:rPr>
            </w:pPr>
          </w:p>
        </w:tc>
        <w:tc>
          <w:tcPr>
            <w:tcW w:w="6750" w:type="dxa"/>
          </w:tcPr>
          <w:p w14:paraId="66846612" w14:textId="77777777" w:rsidR="009F5540" w:rsidRPr="002D6188" w:rsidRDefault="002A7765" w:rsidP="00371BE5">
            <w:pPr>
              <w:jc w:val="center"/>
              <w:rPr>
                <w:rFonts w:ascii="TH Sarabun New" w:hAnsi="TH Sarabun New" w:cs="TH Sarabun New"/>
                <w:sz w:val="36"/>
                <w:szCs w:val="36"/>
              </w:rPr>
            </w:pPr>
            <w:r w:rsidRPr="002D6188">
              <w:rPr>
                <w:rFonts w:ascii="TH Sarabun New" w:hAnsi="TH Sarabun New" w:cs="TH Sarabun New"/>
                <w:sz w:val="36"/>
                <w:szCs w:val="36"/>
              </w:rPr>
              <w:t>(</w:t>
            </w:r>
            <w:r w:rsidR="003E1499" w:rsidRPr="002D6188">
              <w:rPr>
                <w:rFonts w:ascii="TH Sarabun New" w:hAnsi="TH Sarabun New" w:cs="TH Sarabun New"/>
                <w:sz w:val="36"/>
                <w:szCs w:val="36"/>
              </w:rPr>
              <w:t xml:space="preserve"> </w:t>
            </w:r>
            <w:sdt>
              <w:sdtPr>
                <w:rPr>
                  <w:rFonts w:ascii="TH Sarabun New" w:hAnsi="TH Sarabun New" w:cs="TH Sarabun New"/>
                  <w:sz w:val="36"/>
                  <w:szCs w:val="36"/>
                </w:rPr>
                <w:tag w:val="กรรมการโครงงาน"/>
                <w:id w:val="1613719"/>
                <w:placeholder>
                  <w:docPart w:val="C6A9CE0A0418404A8958DEDE5C8E232B"/>
                </w:placeholder>
              </w:sdtPr>
              <w:sdtEndPr/>
              <w:sdtContent>
                <w:r w:rsidR="00117862" w:rsidRPr="002D6188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>ผศ.ดร.อนันต์ บรรหารสกุล</w:t>
                </w:r>
              </w:sdtContent>
            </w:sdt>
            <w:r w:rsidR="003E1499" w:rsidRPr="002D6188">
              <w:rPr>
                <w:rFonts w:ascii="TH Sarabun New" w:hAnsi="TH Sarabun New" w:cs="TH Sarabun New"/>
                <w:sz w:val="36"/>
                <w:szCs w:val="36"/>
              </w:rPr>
              <w:t xml:space="preserve"> 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)</w:t>
            </w:r>
          </w:p>
        </w:tc>
      </w:tr>
    </w:tbl>
    <w:p w14:paraId="19158705" w14:textId="77777777" w:rsidR="003835ED" w:rsidRPr="002D6188" w:rsidRDefault="003835ED" w:rsidP="009F5540">
      <w:pPr>
        <w:rPr>
          <w:rFonts w:ascii="TH Sarabun New" w:hAnsi="TH Sarabun New" w:cs="TH Sarabun New"/>
          <w:sz w:val="36"/>
          <w:szCs w:val="36"/>
        </w:rPr>
      </w:pPr>
    </w:p>
    <w:p w14:paraId="69E991FF" w14:textId="77777777" w:rsidR="00726288" w:rsidRPr="002D6188" w:rsidRDefault="00726288" w:rsidP="009F554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t>ภาควิชาวิศวก</w:t>
      </w:r>
      <w:r w:rsidR="009F5540" w:rsidRPr="002D6188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รรมคอมพิวเตอร์ </w:t>
      </w: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t>คณะวิศวกรรมศาสตร์ศรีราชา</w:t>
      </w:r>
    </w:p>
    <w:p w14:paraId="4092E146" w14:textId="77777777" w:rsidR="00726288" w:rsidRPr="002D6188" w:rsidRDefault="009F5540" w:rsidP="009F554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มหาวิทยาลัยเกษตรศาสตร์ </w:t>
      </w:r>
      <w:r w:rsidR="00726288" w:rsidRPr="002D6188">
        <w:rPr>
          <w:rFonts w:ascii="TH Sarabun New" w:hAnsi="TH Sarabun New" w:cs="TH Sarabun New"/>
          <w:b/>
          <w:bCs/>
          <w:sz w:val="36"/>
          <w:szCs w:val="36"/>
          <w:cs/>
        </w:rPr>
        <w:t>วิทยาเขตศรีราชา</w:t>
      </w:r>
    </w:p>
    <w:p w14:paraId="5DD90D39" w14:textId="77777777" w:rsidR="003835ED" w:rsidRPr="002D6188" w:rsidRDefault="00D41526" w:rsidP="006F1EFA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t>ปีการศึกษา</w:t>
      </w:r>
      <w:r w:rsidR="003835ED" w:rsidRPr="002D6188">
        <w:rPr>
          <w:rFonts w:ascii="TH Sarabun New" w:hAnsi="TH Sarabun New" w:cs="TH Sarabun New"/>
          <w:b/>
          <w:bCs/>
          <w:sz w:val="36"/>
          <w:szCs w:val="36"/>
          <w:cs/>
        </w:rPr>
        <w:t xml:space="preserve"> </w:t>
      </w:r>
      <w:sdt>
        <w:sdtPr>
          <w:rPr>
            <w:rFonts w:ascii="TH Sarabun New" w:hAnsi="TH Sarabun New" w:cs="TH Sarabun New"/>
            <w:b/>
            <w:bCs/>
            <w:sz w:val="36"/>
            <w:szCs w:val="36"/>
            <w:cs/>
          </w:rPr>
          <w:id w:val="622354877"/>
          <w:placeholder>
            <w:docPart w:val="B3B6E46574324947810DD1EEB0EE5B59"/>
          </w:placeholder>
        </w:sdtPr>
        <w:sdtEndPr/>
        <w:sdtContent>
          <w:r w:rsidR="00446848" w:rsidRPr="002D6188">
            <w:rPr>
              <w:rFonts w:ascii="TH Sarabun New" w:hAnsi="TH Sarabun New" w:cs="TH Sarabun New"/>
              <w:b/>
              <w:bCs/>
              <w:sz w:val="36"/>
              <w:szCs w:val="36"/>
              <w:cs/>
            </w:rPr>
            <w:t>2562</w:t>
          </w:r>
        </w:sdtContent>
      </w:sdt>
    </w:p>
    <w:p w14:paraId="6ADD38E5" w14:textId="77777777" w:rsidR="000773D6" w:rsidRPr="002D6188" w:rsidRDefault="000773D6">
      <w:pPr>
        <w:rPr>
          <w:rFonts w:ascii="TH Sarabun New" w:hAnsi="TH Sarabun New" w:cs="TH Sarabun New"/>
          <w:sz w:val="36"/>
          <w:szCs w:val="36"/>
        </w:rPr>
        <w:sectPr w:rsidR="000773D6" w:rsidRPr="002D6188" w:rsidSect="00CF72A7">
          <w:pgSz w:w="12240" w:h="15840"/>
          <w:pgMar w:top="567" w:right="1440" w:bottom="851" w:left="1440" w:header="708" w:footer="708" w:gutter="0"/>
          <w:cols w:space="708"/>
          <w:docGrid w:linePitch="435"/>
        </w:sectPr>
      </w:pPr>
    </w:p>
    <w:p w14:paraId="43DC8654" w14:textId="77777777" w:rsidR="00F765E4" w:rsidRPr="002D6188" w:rsidRDefault="00E54313" w:rsidP="00F765E4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sdt>
        <w:sdtPr>
          <w:rPr>
            <w:rFonts w:ascii="TH Sarabun New" w:hAnsi="TH Sarabun New" w:cs="TH Sarabun New"/>
            <w:b/>
            <w:bCs/>
            <w:sz w:val="36"/>
            <w:szCs w:val="36"/>
          </w:rPr>
          <w:id w:val="-447629288"/>
          <w:placeholder>
            <w:docPart w:val="1C3C2AA8A84843249957099347F7B29C"/>
          </w:placeholder>
        </w:sdtPr>
        <w:sdtEndPr/>
        <w:sdtContent>
          <w:r w:rsidR="00446848" w:rsidRPr="002D6188">
            <w:rPr>
              <w:rFonts w:ascii="TH Sarabun New" w:hAnsi="TH Sarabun New" w:cs="TH Sarabun New"/>
              <w:b/>
              <w:bCs/>
              <w:sz w:val="36"/>
              <w:szCs w:val="36"/>
              <w:cs/>
            </w:rPr>
            <w:t>เกมฝึกทักษะโปรแกรมมิ่ง</w:t>
          </w:r>
        </w:sdtContent>
      </w:sdt>
    </w:p>
    <w:sdt>
      <w:sdtPr>
        <w:rPr>
          <w:rFonts w:ascii="TH Sarabun New" w:hAnsi="TH Sarabun New" w:cs="TH Sarabun New"/>
          <w:b/>
          <w:bCs/>
          <w:sz w:val="36"/>
          <w:szCs w:val="36"/>
        </w:rPr>
        <w:id w:val="2037386124"/>
        <w:placeholder>
          <w:docPart w:val="D40F4864809B4769B2CD3539CD331490"/>
        </w:placeholder>
      </w:sdtPr>
      <w:sdtEndPr/>
      <w:sdtContent>
        <w:p w14:paraId="7E1A15F6" w14:textId="77777777" w:rsidR="00F765E4" w:rsidRPr="002D6188" w:rsidRDefault="00446848" w:rsidP="00F765E4">
          <w:pPr>
            <w:jc w:val="center"/>
            <w:rPr>
              <w:rFonts w:ascii="TH Sarabun New" w:hAnsi="TH Sarabun New" w:cs="TH Sarabun New"/>
              <w:b/>
              <w:bCs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b/>
              <w:bCs/>
              <w:sz w:val="36"/>
              <w:szCs w:val="36"/>
            </w:rPr>
            <w:t>Coder</w:t>
          </w:r>
        </w:p>
      </w:sdtContent>
    </w:sdt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8"/>
        <w:gridCol w:w="7932"/>
      </w:tblGrid>
      <w:tr w:rsidR="00F765E4" w:rsidRPr="002D6188" w14:paraId="0CEC4E73" w14:textId="77777777" w:rsidTr="00645BC1">
        <w:tc>
          <w:tcPr>
            <w:tcW w:w="1418" w:type="dxa"/>
            <w:vAlign w:val="center"/>
          </w:tcPr>
          <w:p w14:paraId="49C96937" w14:textId="77777777" w:rsidR="00F765E4" w:rsidRPr="002D6188" w:rsidRDefault="00F765E4" w:rsidP="00863E41">
            <w:pPr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</w:pPr>
            <w:r w:rsidRPr="002D6188"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  <w:t>ผู้จัดทำ</w:t>
            </w:r>
          </w:p>
        </w:tc>
        <w:tc>
          <w:tcPr>
            <w:tcW w:w="7932" w:type="dxa"/>
            <w:vAlign w:val="center"/>
          </w:tcPr>
          <w:p w14:paraId="4ED63DB8" w14:textId="77777777" w:rsidR="00A20F3C" w:rsidRPr="002D6188" w:rsidRDefault="00A20F3C" w:rsidP="00466234">
            <w:pPr>
              <w:pStyle w:val="ListParagraph"/>
              <w:numPr>
                <w:ilvl w:val="0"/>
                <w:numId w:val="7"/>
              </w:numPr>
              <w:rPr>
                <w:rFonts w:ascii="TH Sarabun New" w:hAnsi="TH Sarabun New" w:cs="TH Sarabun New"/>
                <w:sz w:val="36"/>
                <w:szCs w:val="36"/>
              </w:rPr>
            </w:pP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นาย จิรพัชร์ เหลืองรุ่งเกียรติ 5930300143</w:t>
            </w:r>
          </w:p>
          <w:p w14:paraId="0C0A946A" w14:textId="77777777" w:rsidR="00F765E4" w:rsidRPr="002D6188" w:rsidRDefault="00446848" w:rsidP="00466234">
            <w:pPr>
              <w:pStyle w:val="ListParagraph"/>
              <w:numPr>
                <w:ilvl w:val="0"/>
                <w:numId w:val="7"/>
              </w:numPr>
              <w:rPr>
                <w:rFonts w:ascii="TH Sarabun New" w:hAnsi="TH Sarabun New" w:cs="TH Sarabun New"/>
                <w:sz w:val="36"/>
                <w:szCs w:val="36"/>
              </w:rPr>
            </w:pPr>
            <w:r w:rsidRPr="002D6188">
              <w:rPr>
                <w:rStyle w:val="PlaceholderText"/>
                <w:rFonts w:ascii="TH Sarabun New" w:hAnsi="TH Sarabun New" w:cs="TH Sarabun New"/>
                <w:color w:val="000000" w:themeColor="text1"/>
                <w:sz w:val="36"/>
                <w:szCs w:val="36"/>
                <w:cs/>
              </w:rPr>
              <w:t>นาย อติวิชญ์ ม่วงศ</w:t>
            </w:r>
            <w:r w:rsidR="00A20F3C" w:rsidRPr="002D6188">
              <w:rPr>
                <w:rStyle w:val="PlaceholderText"/>
                <w:rFonts w:ascii="TH Sarabun New" w:hAnsi="TH Sarabun New" w:cs="TH Sarabun New"/>
                <w:color w:val="000000" w:themeColor="text1"/>
                <w:sz w:val="36"/>
                <w:szCs w:val="36"/>
                <w:cs/>
              </w:rPr>
              <w:t>ร 5930300968</w:t>
            </w:r>
            <w:r w:rsidR="00863E41" w:rsidRPr="002D6188">
              <w:rPr>
                <w:rStyle w:val="PlaceholderText"/>
                <w:rFonts w:ascii="TH Sarabun New" w:hAnsi="TH Sarabun New" w:cs="TH Sarabun New"/>
                <w:color w:val="000000" w:themeColor="text1"/>
                <w:sz w:val="36"/>
                <w:szCs w:val="36"/>
                <w:cs/>
              </w:rPr>
              <w:t xml:space="preserve"> </w:t>
            </w:r>
          </w:p>
        </w:tc>
      </w:tr>
    </w:tbl>
    <w:p w14:paraId="608A3E22" w14:textId="77777777" w:rsidR="00F765E4" w:rsidRPr="002D6188" w:rsidRDefault="00F765E4" w:rsidP="00F826E9">
      <w:pPr>
        <w:spacing w:after="0"/>
        <w:jc w:val="center"/>
        <w:rPr>
          <w:rFonts w:ascii="TH Sarabun New" w:hAnsi="TH Sarabun New" w:cs="TH Sarabun New"/>
          <w:sz w:val="36"/>
          <w:szCs w:val="3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7"/>
        <w:gridCol w:w="7223"/>
      </w:tblGrid>
      <w:tr w:rsidR="00F30DCE" w:rsidRPr="002D6188" w14:paraId="263C9A9C" w14:textId="77777777" w:rsidTr="00863E41">
        <w:tc>
          <w:tcPr>
            <w:tcW w:w="2127" w:type="dxa"/>
            <w:vAlign w:val="center"/>
          </w:tcPr>
          <w:p w14:paraId="327E8C92" w14:textId="77777777" w:rsidR="00F30DCE" w:rsidRPr="002D6188" w:rsidRDefault="00F30DCE" w:rsidP="00863E41">
            <w:pPr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</w:pPr>
            <w:r w:rsidRPr="002D6188"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  <w:t>อาจารย์ที่ปรึกษา</w:t>
            </w:r>
          </w:p>
        </w:tc>
        <w:tc>
          <w:tcPr>
            <w:tcW w:w="7223" w:type="dxa"/>
            <w:vAlign w:val="center"/>
          </w:tcPr>
          <w:p w14:paraId="3BE39E4C" w14:textId="77777777" w:rsidR="00F30DCE" w:rsidRPr="002D6188" w:rsidRDefault="00E54313" w:rsidP="00446848">
            <w:pPr>
              <w:rPr>
                <w:rFonts w:ascii="TH Sarabun New" w:hAnsi="TH Sarabun New" w:cs="TH Sarabun New"/>
                <w:sz w:val="36"/>
                <w:szCs w:val="36"/>
              </w:rPr>
            </w:pPr>
            <w:sdt>
              <w:sdtPr>
                <w:rPr>
                  <w:rFonts w:ascii="TH Sarabun New" w:hAnsi="TH Sarabun New" w:cs="TH Sarabun New"/>
                  <w:sz w:val="36"/>
                  <w:szCs w:val="36"/>
                </w:rPr>
                <w:id w:val="-568271704"/>
                <w:placeholder>
                  <w:docPart w:val="C9B32C1B17D64E77843DB9E9E63010A5"/>
                </w:placeholder>
              </w:sdtPr>
              <w:sdtEndPr/>
              <w:sdtContent>
                <w:r w:rsidR="00446848" w:rsidRPr="002D6188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>อาจารย์ อดิศักดิ์ สุภีสุน</w:t>
                </w:r>
              </w:sdtContent>
            </w:sdt>
          </w:p>
        </w:tc>
      </w:tr>
    </w:tbl>
    <w:p w14:paraId="7E0413B5" w14:textId="77777777" w:rsidR="00F30DCE" w:rsidRPr="002D6188" w:rsidRDefault="00F30DCE" w:rsidP="00F826E9">
      <w:pPr>
        <w:spacing w:after="0"/>
        <w:jc w:val="center"/>
        <w:rPr>
          <w:rFonts w:ascii="TH Sarabun New" w:hAnsi="TH Sarabun New" w:cs="TH Sarabun New"/>
          <w:sz w:val="36"/>
          <w:szCs w:val="3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69"/>
        <w:gridCol w:w="5381"/>
      </w:tblGrid>
      <w:tr w:rsidR="00F30DCE" w:rsidRPr="002D6188" w14:paraId="1F589EFE" w14:textId="77777777" w:rsidTr="00F30DCE">
        <w:tc>
          <w:tcPr>
            <w:tcW w:w="3969" w:type="dxa"/>
          </w:tcPr>
          <w:p w14:paraId="7D74FA11" w14:textId="77777777" w:rsidR="00F30DCE" w:rsidRPr="002D6188" w:rsidRDefault="00F30DCE" w:rsidP="008C4322">
            <w:pPr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</w:pPr>
            <w:r w:rsidRPr="002D6188"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  <w:t xml:space="preserve">หัวหน้าสาขาวิศวกรรมคอมพิวเตอร์  </w:t>
            </w:r>
          </w:p>
        </w:tc>
        <w:tc>
          <w:tcPr>
            <w:tcW w:w="5381" w:type="dxa"/>
          </w:tcPr>
          <w:p w14:paraId="0BAA4D00" w14:textId="77777777" w:rsidR="00F30DCE" w:rsidRPr="002D6188" w:rsidRDefault="00E54313" w:rsidP="00446848">
            <w:pPr>
              <w:rPr>
                <w:rFonts w:ascii="TH Sarabun New" w:hAnsi="TH Sarabun New" w:cs="TH Sarabun New"/>
                <w:sz w:val="36"/>
                <w:szCs w:val="36"/>
              </w:rPr>
            </w:pPr>
            <w:sdt>
              <w:sdtPr>
                <w:rPr>
                  <w:rFonts w:ascii="TH Sarabun New" w:hAnsi="TH Sarabun New" w:cs="TH Sarabun New"/>
                  <w:sz w:val="36"/>
                  <w:szCs w:val="36"/>
                </w:rPr>
                <w:id w:val="1731571747"/>
                <w:placeholder>
                  <w:docPart w:val="3471DCC65E2247359F8F3F545C54FDAE"/>
                </w:placeholder>
              </w:sdtPr>
              <w:sdtEndPr/>
              <w:sdtContent>
                <w:r w:rsidR="00446848" w:rsidRPr="002D6188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>อาจารย์ ประวิทย์ ชุมชู</w:t>
                </w:r>
              </w:sdtContent>
            </w:sdt>
          </w:p>
        </w:tc>
      </w:tr>
    </w:tbl>
    <w:p w14:paraId="25D82D46" w14:textId="77777777" w:rsidR="00F30DCE" w:rsidRPr="002D6188" w:rsidRDefault="00F30DCE" w:rsidP="00F826E9">
      <w:pPr>
        <w:spacing w:after="0"/>
        <w:jc w:val="center"/>
        <w:rPr>
          <w:rFonts w:ascii="TH Sarabun New" w:hAnsi="TH Sarabun New" w:cs="TH Sarabun New"/>
          <w:sz w:val="36"/>
          <w:szCs w:val="36"/>
        </w:rPr>
      </w:pPr>
    </w:p>
    <w:p w14:paraId="714D9657" w14:textId="77777777" w:rsidR="00F765E4" w:rsidRPr="002D6188" w:rsidRDefault="00F765E4" w:rsidP="00960EBC">
      <w:pPr>
        <w:spacing w:after="0"/>
        <w:rPr>
          <w:rFonts w:ascii="TH Sarabun New" w:hAnsi="TH Sarabun New" w:cs="TH Sarabun New"/>
          <w:b/>
          <w:bCs/>
          <w:sz w:val="36"/>
          <w:szCs w:val="36"/>
        </w:rPr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t>คำสำคัญ (</w:t>
      </w:r>
      <w:r w:rsidRPr="002D6188">
        <w:rPr>
          <w:rFonts w:ascii="TH Sarabun New" w:hAnsi="TH Sarabun New" w:cs="TH Sarabun New"/>
          <w:b/>
          <w:bCs/>
          <w:sz w:val="36"/>
          <w:szCs w:val="36"/>
        </w:rPr>
        <w:t>Key Words)</w:t>
      </w:r>
    </w:p>
    <w:sdt>
      <w:sdtPr>
        <w:rPr>
          <w:rFonts w:ascii="TH Sarabun New" w:hAnsi="TH Sarabun New" w:cs="TH Sarabun New"/>
          <w:b/>
          <w:bCs/>
          <w:sz w:val="36"/>
          <w:szCs w:val="36"/>
        </w:rPr>
        <w:id w:val="1071010159"/>
        <w:placeholder>
          <w:docPart w:val="83445DC205C14C17B7185E40848BE259"/>
        </w:placeholder>
      </w:sdtPr>
      <w:sdtEndPr/>
      <w:sdtContent>
        <w:p w14:paraId="62BF6D79" w14:textId="77777777" w:rsidR="00940BDB" w:rsidRPr="002D6188" w:rsidRDefault="00570FB9" w:rsidP="00D91D1D">
          <w:pPr>
            <w:pStyle w:val="ListParagraph"/>
            <w:numPr>
              <w:ilvl w:val="1"/>
              <w:numId w:val="5"/>
            </w:numPr>
            <w:rPr>
              <w:rFonts w:ascii="TH Sarabun New" w:hAnsi="TH Sarabun New" w:cs="TH Sarabun New"/>
              <w:b/>
              <w:bCs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b/>
              <w:bCs/>
              <w:sz w:val="36"/>
              <w:szCs w:val="36"/>
              <w:cs/>
            </w:rPr>
            <w:t>เกมฝึกเขียนโปรแกรม</w:t>
          </w:r>
        </w:p>
        <w:p w14:paraId="56A9A749" w14:textId="77777777" w:rsidR="00940BDB" w:rsidRPr="002D6188" w:rsidRDefault="00940BDB" w:rsidP="00D91D1D">
          <w:pPr>
            <w:pStyle w:val="ListParagraph"/>
            <w:numPr>
              <w:ilvl w:val="1"/>
              <w:numId w:val="5"/>
            </w:numPr>
            <w:rPr>
              <w:rFonts w:ascii="TH Sarabun New" w:hAnsi="TH Sarabun New" w:cs="TH Sarabun New"/>
              <w:b/>
              <w:bCs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b/>
              <w:bCs/>
              <w:sz w:val="36"/>
              <w:szCs w:val="36"/>
              <w:cs/>
            </w:rPr>
            <w:t>คอมไพเลอร์เบื้องต้น</w:t>
          </w:r>
        </w:p>
        <w:p w14:paraId="488D857C" w14:textId="7CFCD429" w:rsidR="00352743" w:rsidRPr="002D6188" w:rsidRDefault="00940BDB" w:rsidP="00D91D1D">
          <w:pPr>
            <w:pStyle w:val="ListParagraph"/>
            <w:numPr>
              <w:ilvl w:val="1"/>
              <w:numId w:val="5"/>
            </w:numPr>
            <w:rPr>
              <w:rFonts w:ascii="TH Sarabun New" w:hAnsi="TH Sarabun New" w:cs="TH Sarabun New"/>
              <w:b/>
              <w:bCs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b/>
              <w:bCs/>
              <w:sz w:val="36"/>
              <w:szCs w:val="36"/>
              <w:cs/>
            </w:rPr>
            <w:t>เกมคอมไพเลอร์</w:t>
          </w:r>
        </w:p>
      </w:sdtContent>
    </w:sdt>
    <w:p w14:paraId="7846C5E1" w14:textId="77777777" w:rsidR="00AA7B12" w:rsidRPr="002D6188" w:rsidRDefault="00AA7B12" w:rsidP="00D845A8">
      <w:pPr>
        <w:spacing w:before="240" w:after="0"/>
        <w:rPr>
          <w:rFonts w:ascii="TH Sarabun New" w:hAnsi="TH Sarabun New" w:cs="TH Sarabun New"/>
          <w:b/>
          <w:bCs/>
          <w:sz w:val="36"/>
          <w:szCs w:val="36"/>
        </w:rPr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t>หลักการและเหตุผล</w:t>
      </w:r>
    </w:p>
    <w:sdt>
      <w:sdtPr>
        <w:rPr>
          <w:rFonts w:ascii="TH Sarabun New" w:hAnsi="TH Sarabun New" w:cs="TH Sarabun New"/>
          <w:sz w:val="36"/>
          <w:szCs w:val="36"/>
        </w:rPr>
        <w:id w:val="-1958243329"/>
        <w:placeholder>
          <w:docPart w:val="F97F3B4842F1458A9839BD2E430078C6"/>
        </w:placeholder>
      </w:sdtPr>
      <w:sdtEndPr/>
      <w:sdtContent>
        <w:p w14:paraId="59B7114C" w14:textId="4A736CFA" w:rsidR="006B5CE8" w:rsidRPr="002D6188" w:rsidRDefault="0016082B" w:rsidP="0016082B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เนื่องจากการศึกษาผลสัมฤทธิ์โครงการเตรียมความพร้อมทางด้านคอมพิวเตอร์ของนักศึกษาใหม่ คณะวิทยาศาสตร์และเทคโนโลยี มหาวิทยาลัยกรุงเทพ พบว่ามีนิสิตสอบผ่านวิชาโปรแกรมมิ่งร้อยละ 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>20.75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และเหตุผลที่มีนิสิตสอบตกเพราะว่าไม่เข้าใจบทเรียนและการสอนในชั้นเรียนไม่มีความดึงดูด[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 xml:space="preserve">1] 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เราจึงคิดว่าจะใช้เกมสอนการโปรแกรมเนื่องจากเกมมีความสนุก</w:t>
          </w:r>
          <w:ins w:id="2" w:author="Atiwitch Muongsorn" w:date="2019-11-26T14:19:00Z">
            <w:r w:rsidR="00C4774B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และจะทำให้ผู้เล่นสามารถเข้าใจบทเรียนของการโปรแกรมมิ่งได้มากขึ้น ประโยชน์ที่จะได้รับจากโครงงานนี้คือผู้เล่นจะได้ความรู้เกี่ยวกับการโปรมแกรมมิ่งมากขึ้นและได้รับความสนุกสนานในการเล่นเกม</w:t>
          </w:r>
        </w:p>
        <w:p w14:paraId="24CFE285" w14:textId="77777777" w:rsidR="006B5CE8" w:rsidRPr="002D6188" w:rsidRDefault="006B5CE8" w:rsidP="0016082B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</w:p>
        <w:p w14:paraId="5203129C" w14:textId="77777777" w:rsidR="006B5CE8" w:rsidRPr="002D6188" w:rsidRDefault="006B5CE8" w:rsidP="0016082B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</w:p>
        <w:p w14:paraId="6E6D8933" w14:textId="77777777" w:rsidR="006B5CE8" w:rsidRPr="002D6188" w:rsidRDefault="006B5CE8" w:rsidP="0016082B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</w:p>
        <w:p w14:paraId="76677987" w14:textId="5AEDC363" w:rsidR="0016082B" w:rsidRPr="002D6188" w:rsidRDefault="00E54313" w:rsidP="0016082B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</w:p>
      </w:sdtContent>
    </w:sdt>
    <w:p w14:paraId="6DFB6D52" w14:textId="7AAE3470" w:rsidR="00960EBC" w:rsidRPr="002D6188" w:rsidRDefault="00960EBC" w:rsidP="0016082B">
      <w:pPr>
        <w:spacing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วัตถุประสงค์</w:t>
      </w:r>
    </w:p>
    <w:sdt>
      <w:sdtPr>
        <w:rPr>
          <w:rFonts w:ascii="TH Sarabun New" w:hAnsi="TH Sarabun New" w:cs="TH Sarabun New"/>
          <w:color w:val="AEAAAA" w:themeColor="background2" w:themeShade="BF"/>
          <w:sz w:val="36"/>
          <w:szCs w:val="36"/>
          <w:cs/>
        </w:rPr>
        <w:id w:val="-336007069"/>
        <w:placeholder>
          <w:docPart w:val="12C728926F2343058C8C877CC4CFE10D"/>
        </w:placeholder>
      </w:sdtPr>
      <w:sdtEndPr/>
      <w:sdtContent>
        <w:p w14:paraId="619DD713" w14:textId="77777777" w:rsidR="009E3E9B" w:rsidRPr="002D6188" w:rsidRDefault="009E3E9B" w:rsidP="009E3E9B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1. เพื่อให้ผู้ที่ต้องการศึกษาโปรแกรมมิ่งมีทักษะทางด้านตรรกะโปรแกรมมิ่งเพิ่มขึ้น</w:t>
          </w:r>
        </w:p>
        <w:p w14:paraId="5F2787B0" w14:textId="2F956A96" w:rsidR="009E3E9B" w:rsidRPr="002D6188" w:rsidRDefault="009E3E9B" w:rsidP="00EB2A63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2. เพื่อให้นิสิต นักศึกษาที่มีความสนใจศึกษาต่อหรือกำลังศึกษาแต่ยังขาดทักษะพื้นฐานด้านโปรแกรมมิ่งได้เพิ่มทักษะด้านโปรแกรมมิ่งมากขึ้น</w:t>
          </w:r>
        </w:p>
        <w:p w14:paraId="1BA1FB2A" w14:textId="1226D12A" w:rsidR="009E3E9B" w:rsidRPr="002D6188" w:rsidRDefault="00EB2A63" w:rsidP="0016082B">
          <w:pPr>
            <w:spacing w:after="0"/>
            <w:ind w:firstLine="720"/>
            <w:jc w:val="thaiDistribute"/>
            <w:rPr>
              <w:rFonts w:ascii="TH Sarabun New" w:hAnsi="TH Sarabun New" w:cs="TH Sarabun New"/>
              <w:color w:val="AEAAAA" w:themeColor="background2" w:themeShade="BF"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3</w:t>
          </w:r>
          <w:r w:rsidR="009E3E9B" w:rsidRPr="002D6188">
            <w:rPr>
              <w:rFonts w:ascii="TH Sarabun New" w:hAnsi="TH Sarabun New" w:cs="TH Sarabun New"/>
              <w:sz w:val="36"/>
              <w:szCs w:val="36"/>
              <w:cs/>
            </w:rPr>
            <w:t>. เพื่อให้เกิดการเรียนรู้อย่างมีประสิทธิภาพที่ดียึ่งขึ้นระหว่างผู้เรียนกับผู้สอน</w:t>
          </w:r>
        </w:p>
      </w:sdtContent>
    </w:sdt>
    <w:p w14:paraId="623DF565" w14:textId="77777777" w:rsidR="00CF72A7" w:rsidRPr="002D6188" w:rsidRDefault="00CF72A7" w:rsidP="009E3E9B">
      <w:pPr>
        <w:spacing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</w:p>
    <w:p w14:paraId="696ECE22" w14:textId="77777777" w:rsidR="00207CA3" w:rsidRPr="002D6188" w:rsidRDefault="006A58CC" w:rsidP="009E3E9B">
      <w:pPr>
        <w:spacing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t>ปัญหาหรือประโยชน์เป็นเหตุผลให้พัฒนาระบบ</w:t>
      </w:r>
    </w:p>
    <w:p w14:paraId="2544A220" w14:textId="43D111A1" w:rsidR="00013647" w:rsidRPr="002D6188" w:rsidRDefault="00E54313" w:rsidP="00A8541B">
      <w:pPr>
        <w:spacing w:after="0"/>
        <w:ind w:firstLine="72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sdt>
        <w:sdtPr>
          <w:rPr>
            <w:rFonts w:ascii="TH Sarabun New" w:hAnsi="TH Sarabun New" w:cs="TH Sarabun New"/>
            <w:sz w:val="36"/>
            <w:szCs w:val="36"/>
          </w:rPr>
          <w:id w:val="187963655"/>
          <w:placeholder>
            <w:docPart w:val="BA9495B89DA643128FC7ED5B338E7584"/>
          </w:placeholder>
        </w:sdtPr>
        <w:sdtEndPr/>
        <w:sdtContent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เนื่องจากประโยชน์ที่ได้รับจากการศึกษาการเขียนโค้ดโปรแกรมมิ่งพร้อมกับการสร้างความสนุกให้กับผู้เล่น</w:t>
          </w:r>
          <w:r w:rsidR="003B45BD">
            <w:rPr>
              <w:rFonts w:ascii="TH Sarabun New" w:hAnsi="TH Sarabun New" w:cs="TH Sarabun New" w:hint="cs"/>
              <w:sz w:val="36"/>
              <w:szCs w:val="36"/>
              <w:cs/>
            </w:rPr>
            <w:t xml:space="preserve"> </w:t>
          </w:r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นอกจากสามารถทำให้ผู้เล่นได้เรียนรู้ฝึกทักษะด้านโปแกรมมิ่งเพิ่มเติมแล้วยังช่วยให้ผู้เล่นมีทัศนคติที่ดีกับการเขียนโปรแกรมมิ่งอีกด้วย อีกทั้งยังลดปัญหาความเข้าใจที่ไม่ตรงกันระหว่างผู้สอนและผู้เรียนอีกด้วย ซึ่งทำให้สามารถลดเวลาถาม-ตอบในช่วงที่ไม่เข้าใจของผู้เรียนและเพิ่มเวลาในการเรียนรู้อย่างอื่นอีกด้วย</w:t>
          </w:r>
        </w:sdtContent>
      </w:sdt>
      <w:r w:rsidR="00013647" w:rsidRPr="002D6188">
        <w:rPr>
          <w:rFonts w:ascii="TH Sarabun New" w:hAnsi="TH Sarabun New" w:cs="TH Sarabun New"/>
          <w:b/>
          <w:bCs/>
          <w:sz w:val="36"/>
          <w:szCs w:val="36"/>
        </w:rPr>
        <w:br w:type="page"/>
      </w:r>
    </w:p>
    <w:p w14:paraId="550C7B6B" w14:textId="77777777" w:rsidR="000773D6" w:rsidRPr="002D6188" w:rsidRDefault="000773D6" w:rsidP="00D91D16">
      <w:pPr>
        <w:spacing w:before="240"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งานที่เกี่ยวข้อง</w:t>
      </w:r>
    </w:p>
    <w:sdt>
      <w:sdtPr>
        <w:rPr>
          <w:rFonts w:ascii="TH Sarabun New" w:hAnsi="TH Sarabun New" w:cs="TH Sarabun New"/>
        </w:rPr>
        <w:id w:val="-1274166235"/>
        <w:placeholder>
          <w:docPart w:val="531BEF282891436D99B2B1A7A5CC9D30"/>
        </w:placeholder>
      </w:sdtPr>
      <w:sdtEndPr>
        <w:rPr>
          <w:sz w:val="36"/>
          <w:szCs w:val="36"/>
        </w:rPr>
      </w:sdtEndPr>
      <w:sdtContent>
        <w:p w14:paraId="5AE790E2" w14:textId="77777777" w:rsidR="00CC6BD2" w:rsidRPr="00F01EB6" w:rsidRDefault="00CF36E4" w:rsidP="00D91D16">
          <w:pPr>
            <w:spacing w:after="0"/>
            <w:ind w:left="720"/>
            <w:jc w:val="thaiDistribute"/>
            <w:rPr>
              <w:rFonts w:ascii="TH Sarabun New" w:hAnsi="TH Sarabun New" w:cs="TH Sarabun New"/>
              <w:b/>
              <w:bCs/>
              <w:sz w:val="36"/>
              <w:szCs w:val="36"/>
            </w:rPr>
          </w:pPr>
          <w:r w:rsidRPr="00F01EB6">
            <w:rPr>
              <w:rFonts w:ascii="TH Sarabun New" w:hAnsi="TH Sarabun New" w:cs="TH Sarabun New"/>
              <w:b/>
              <w:bCs/>
              <w:sz w:val="36"/>
              <w:szCs w:val="36"/>
            </w:rPr>
            <w:t>code combat</w:t>
          </w:r>
        </w:p>
        <w:p w14:paraId="5F6F91A1" w14:textId="77777777" w:rsidR="00E04CCD" w:rsidRPr="002D6188" w:rsidRDefault="00013647">
          <w:pPr>
            <w:keepNext/>
            <w:spacing w:after="0"/>
            <w:jc w:val="thaiDistribute"/>
            <w:rPr>
              <w:rFonts w:ascii="TH Sarabun New" w:hAnsi="TH Sarabun New" w:cs="TH Sarabun New"/>
            </w:rPr>
            <w:pPrChange w:id="3" w:author="Atiwitch Muongsorn" w:date="2019-11-26T13:40:00Z">
              <w:pPr>
                <w:keepNext/>
                <w:spacing w:after="0"/>
                <w:jc w:val="center"/>
              </w:pPr>
            </w:pPrChange>
          </w:pPr>
          <w:r w:rsidRPr="002D6188">
            <w:rPr>
              <w:rFonts w:ascii="TH Sarabun New" w:hAnsi="TH Sarabun New" w:cs="TH Sarabun New"/>
              <w:noProof/>
              <w:sz w:val="36"/>
              <w:szCs w:val="36"/>
            </w:rPr>
            <w:drawing>
              <wp:inline distT="0" distB="0" distL="0" distR="0" wp14:anchorId="4A13DBC6" wp14:editId="0E1BAB05">
                <wp:extent cx="5267325" cy="2562225"/>
                <wp:effectExtent l="0" t="0" r="9525" b="9525"/>
                <wp:docPr id="59" name="Picture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27426" cy="25914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07AF1BE" w14:textId="6F64FD33" w:rsidR="00EB2A63" w:rsidRPr="002D6188" w:rsidRDefault="00E04CCD" w:rsidP="002B49CF">
          <w:pPr>
            <w:pStyle w:val="Caption"/>
            <w:jc w:val="center"/>
            <w:rPr>
              <w:rFonts w:ascii="TH Sarabun New" w:hAnsi="TH Sarabun New" w:cs="TH Sarabun New"/>
              <w:sz w:val="28"/>
              <w:szCs w:val="28"/>
            </w:rPr>
          </w:pP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ภาพที่ 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begin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 xml:space="preserve">SEQ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ภาพที่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>\* ARABIC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separate"/>
          </w:r>
          <w:r w:rsidR="003F4307">
            <w:rPr>
              <w:rFonts w:ascii="TH Sarabun New" w:hAnsi="TH Sarabun New" w:cs="TH Sarabun New"/>
              <w:noProof/>
              <w:sz w:val="28"/>
              <w:szCs w:val="28"/>
              <w:cs/>
            </w:rPr>
            <w:t>1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end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 ตัวอย่างการพิมพ์โค้ดของเกม </w:t>
          </w:r>
          <w:r w:rsidRPr="002D6188">
            <w:rPr>
              <w:rFonts w:ascii="TH Sarabun New" w:hAnsi="TH Sarabun New" w:cs="TH Sarabun New"/>
              <w:sz w:val="28"/>
              <w:szCs w:val="28"/>
            </w:rPr>
            <w:t>code combat</w:t>
          </w:r>
        </w:p>
        <w:p w14:paraId="046452DB" w14:textId="77777777" w:rsidR="00E04CCD" w:rsidRPr="002D6188" w:rsidRDefault="00013647">
          <w:pPr>
            <w:keepNext/>
            <w:spacing w:after="0"/>
            <w:jc w:val="thaiDistribute"/>
            <w:rPr>
              <w:rFonts w:ascii="TH Sarabun New" w:hAnsi="TH Sarabun New" w:cs="TH Sarabun New"/>
            </w:rPr>
            <w:pPrChange w:id="4" w:author="Atiwitch Muongsorn" w:date="2019-11-26T13:40:00Z">
              <w:pPr>
                <w:keepNext/>
                <w:spacing w:after="0"/>
                <w:jc w:val="center"/>
              </w:pPr>
            </w:pPrChange>
          </w:pPr>
          <w:r w:rsidRPr="002D6188">
            <w:rPr>
              <w:rFonts w:ascii="TH Sarabun New" w:hAnsi="TH Sarabun New" w:cs="TH Sarabun New"/>
              <w:noProof/>
              <w:sz w:val="36"/>
              <w:szCs w:val="36"/>
            </w:rPr>
            <w:drawing>
              <wp:inline distT="0" distB="0" distL="0" distR="0" wp14:anchorId="005315BD" wp14:editId="4E727F6F">
                <wp:extent cx="4943177" cy="2501661"/>
                <wp:effectExtent l="0" t="0" r="0" b="0"/>
                <wp:docPr id="60" name="Picture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95888" cy="25283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6367623" w14:textId="6A322FFE" w:rsidR="00EB2A63" w:rsidRPr="002D6188" w:rsidRDefault="00E04CCD" w:rsidP="002B49CF">
          <w:pPr>
            <w:pStyle w:val="Caption"/>
            <w:jc w:val="center"/>
            <w:rPr>
              <w:rFonts w:ascii="TH Sarabun New" w:hAnsi="TH Sarabun New" w:cs="TH Sarabun New"/>
              <w:sz w:val="28"/>
              <w:szCs w:val="28"/>
            </w:rPr>
          </w:pP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ภาพที่ 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begin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 xml:space="preserve">SEQ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ภาพที่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>\* ARABIC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separate"/>
          </w:r>
          <w:r w:rsidR="003F4307">
            <w:rPr>
              <w:rFonts w:ascii="TH Sarabun New" w:hAnsi="TH Sarabun New" w:cs="TH Sarabun New"/>
              <w:noProof/>
              <w:sz w:val="28"/>
              <w:szCs w:val="28"/>
              <w:cs/>
            </w:rPr>
            <w:t>2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end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 แสดงการด</w:t>
          </w:r>
          <w:r w:rsidR="00F50D78" w:rsidRPr="002D6188">
            <w:rPr>
              <w:rFonts w:ascii="TH Sarabun New" w:hAnsi="TH Sarabun New" w:cs="TH Sarabun New"/>
              <w:sz w:val="28"/>
              <w:szCs w:val="28"/>
              <w:cs/>
            </w:rPr>
            <w:t>ำ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>เนินการของโค้ดที่พิมพ์บนหน้าเกม</w:t>
          </w:r>
        </w:p>
        <w:p w14:paraId="0343D1EE" w14:textId="022E7E33" w:rsidR="00CF36E4" w:rsidRPr="002D6188" w:rsidRDefault="00134940" w:rsidP="00C4774B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ins w:id="5" w:author="Atiwitch Muongsorn" w:date="2019-11-26T11:35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จากภาพที่ 1 ตัวเกมมีหน้าต่างเพื่อให้ผู้เล่นสามารถเขียนโค้ดได้ และแสดงคำสั่งที่ผู้เล่นสามารถใช้ได้ในด่านนั้น </w:t>
            </w:r>
          </w:ins>
          <w:ins w:id="6" w:author="Atiwitch Muongsorn" w:date="2019-11-26T11:37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จากภาพที่ </w:t>
            </w:r>
            <w:r>
              <w:rPr>
                <w:rFonts w:ascii="TH Sarabun New" w:hAnsi="TH Sarabun New" w:cs="TH Sarabun New"/>
                <w:sz w:val="36"/>
                <w:szCs w:val="36"/>
              </w:rPr>
              <w:t xml:space="preserve">2 </w:t>
            </w:r>
          </w:ins>
          <w:ins w:id="7" w:author="Atiwitch Muongsorn" w:date="2019-11-26T11:38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ภายในเกม</w:t>
            </w:r>
          </w:ins>
          <w:del w:id="8" w:author="Atiwitch Muongsorn" w:date="2019-11-26T11:38:00Z">
            <w:r w:rsidR="009D730F" w:rsidRPr="002D6188" w:rsidDel="00134940">
              <w:rPr>
                <w:rFonts w:ascii="TH Sarabun New" w:hAnsi="TH Sarabun New" w:cs="TH Sarabun New"/>
                <w:sz w:val="36"/>
                <w:szCs w:val="36"/>
                <w:cs/>
              </w:rPr>
              <w:delText>ตัวเกมมีตัวละคร</w:delText>
            </w:r>
          </w:del>
          <w:del w:id="9" w:author="Atiwitch Muongsorn" w:date="2019-11-26T11:37:00Z">
            <w:r w:rsidR="009D730F" w:rsidRPr="002D6188" w:rsidDel="00134940">
              <w:rPr>
                <w:rFonts w:ascii="TH Sarabun New" w:hAnsi="TH Sarabun New" w:cs="TH Sarabun New"/>
                <w:sz w:val="36"/>
                <w:szCs w:val="36"/>
                <w:cs/>
              </w:rPr>
              <w:delText>อยู่</w:delText>
            </w:r>
          </w:del>
          <w:del w:id="10" w:author="Atiwitch Muongsorn" w:date="2019-11-26T11:38:00Z">
            <w:r w:rsidR="009D730F" w:rsidRPr="002D6188" w:rsidDel="00134940">
              <w:rPr>
                <w:rFonts w:ascii="TH Sarabun New" w:hAnsi="TH Sarabun New" w:cs="TH Sarabun New"/>
                <w:sz w:val="36"/>
                <w:szCs w:val="36"/>
                <w:cs/>
              </w:rPr>
              <w:delText>ซึ่ง</w:delText>
            </w:r>
          </w:del>
          <w:r w:rsidR="009D730F" w:rsidRPr="002D6188">
            <w:rPr>
              <w:rFonts w:ascii="TH Sarabun New" w:hAnsi="TH Sarabun New" w:cs="TH Sarabun New"/>
              <w:sz w:val="36"/>
              <w:szCs w:val="36"/>
              <w:cs/>
            </w:rPr>
            <w:t>ผู้เล่นต้อง</w:t>
          </w:r>
          <w:del w:id="11" w:author="Atiwitch Muongsorn" w:date="2019-11-26T11:38:00Z">
            <w:r w:rsidR="009D730F" w:rsidRPr="002D6188" w:rsidDel="00134940">
              <w:rPr>
                <w:rFonts w:ascii="TH Sarabun New" w:hAnsi="TH Sarabun New" w:cs="TH Sarabun New"/>
                <w:sz w:val="36"/>
                <w:szCs w:val="36"/>
                <w:cs/>
              </w:rPr>
              <w:delText>ทำยังไงก็ได้</w:delText>
            </w:r>
          </w:del>
          <w:ins w:id="12" w:author="Atiwitch Muongsorn" w:date="2019-11-26T11:38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ควบคุม</w:t>
            </w:r>
          </w:ins>
          <w:del w:id="13" w:author="Atiwitch Muongsorn" w:date="2019-11-26T11:38:00Z">
            <w:r w:rsidR="009D730F" w:rsidRPr="002D6188" w:rsidDel="00134940">
              <w:rPr>
                <w:rFonts w:ascii="TH Sarabun New" w:hAnsi="TH Sarabun New" w:cs="TH Sarabun New"/>
                <w:sz w:val="36"/>
                <w:szCs w:val="36"/>
                <w:cs/>
              </w:rPr>
              <w:delText>ให้</w:delText>
            </w:r>
          </w:del>
          <w:r w:rsidR="009D730F" w:rsidRPr="002D6188">
            <w:rPr>
              <w:rFonts w:ascii="TH Sarabun New" w:hAnsi="TH Sarabun New" w:cs="TH Sarabun New"/>
              <w:sz w:val="36"/>
              <w:szCs w:val="36"/>
              <w:cs/>
            </w:rPr>
            <w:t>ตัวละคร</w:t>
          </w:r>
          <w:ins w:id="14" w:author="Atiwitch Muongsorn" w:date="2019-11-26T11:38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ให้</w:t>
            </w:r>
          </w:ins>
          <w:del w:id="15" w:author="Atiwitch Muongsorn" w:date="2019-11-26T11:38:00Z">
            <w:r w:rsidR="009D730F" w:rsidRPr="002D6188" w:rsidDel="00134940">
              <w:rPr>
                <w:rFonts w:ascii="TH Sarabun New" w:hAnsi="TH Sarabun New" w:cs="TH Sarabun New"/>
                <w:sz w:val="36"/>
                <w:szCs w:val="36"/>
                <w:cs/>
              </w:rPr>
              <w:delText>นั้น</w:delText>
            </w:r>
          </w:del>
          <w:r w:rsidR="009D730F"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ผ่านด่านไปได้ </w:t>
          </w:r>
          <w:r w:rsidR="00D02B8D">
            <w:rPr>
              <w:rFonts w:ascii="TH Sarabun New" w:hAnsi="TH Sarabun New" w:cs="TH Sarabun New"/>
              <w:sz w:val="36"/>
              <w:szCs w:val="36"/>
              <w:cs/>
            </w:rPr>
            <w:t>โดยจะแบ่งเป็นด่านซึ่งแต่ละด่านจะ</w:t>
          </w:r>
          <w:r w:rsidR="00D02B8D" w:rsidRPr="00D02B8D">
            <w:rPr>
              <w:rFonts w:ascii="TH Sarabun New" w:hAnsi="TH Sarabun New" w:cs="TH Sarabun New"/>
              <w:sz w:val="36"/>
              <w:szCs w:val="36"/>
              <w:cs/>
            </w:rPr>
            <w:t>ทำให้ผู้เล่</w:t>
          </w:r>
          <w:r w:rsidR="00D02B8D">
            <w:rPr>
              <w:rFonts w:ascii="TH Sarabun New" w:hAnsi="TH Sarabun New" w:cs="TH Sarabun New"/>
              <w:sz w:val="36"/>
              <w:szCs w:val="36"/>
              <w:cs/>
            </w:rPr>
            <w:t>นได้ใช้กระบวนการคิดในการพิมพ์โค้</w:t>
          </w:r>
          <w:r w:rsidR="00D02B8D" w:rsidRPr="00D02B8D">
            <w:rPr>
              <w:rFonts w:ascii="TH Sarabun New" w:hAnsi="TH Sarabun New" w:cs="TH Sarabun New"/>
              <w:sz w:val="36"/>
              <w:szCs w:val="36"/>
              <w:cs/>
            </w:rPr>
            <w:t>คว่าควรใช้คำสั่งไหนในการเอาชนะเงื่อนไขในแต่ละด่าน</w:t>
          </w:r>
          <w:r w:rsidR="009D730F"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โดยต้องคำนึงถึงจุดหมายที่ตัวละครต้องไป และบางด่านต้องคำนึงถึงโจทย์</w:t>
          </w:r>
          <w:ins w:id="16" w:author="Atiwitch Muongsorn" w:date="2019-11-26T11:39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ที่เกมระบุไว้</w:t>
            </w:r>
          </w:ins>
          <w:del w:id="17" w:author="Atiwitch Muongsorn" w:date="2019-11-26T11:39:00Z">
            <w:r w:rsidR="009D730F" w:rsidRPr="002D6188" w:rsidDel="00134940">
              <w:rPr>
                <w:rFonts w:ascii="TH Sarabun New" w:hAnsi="TH Sarabun New" w:cs="TH Sarabun New"/>
                <w:sz w:val="36"/>
                <w:szCs w:val="36"/>
                <w:cs/>
              </w:rPr>
              <w:delText>นั้นๆ</w:delText>
            </w:r>
          </w:del>
        </w:p>
        <w:p w14:paraId="031EF9D5" w14:textId="0E2DE572" w:rsidR="00A8541B" w:rsidRPr="002D6188" w:rsidRDefault="009D730F" w:rsidP="00C4774B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  <w:cs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lastRenderedPageBreak/>
            <w:t>ข้อดี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 xml:space="preserve">: 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สามารถดูได้ว่าสิ่งที่ตัวละครกำลัง</w:t>
          </w:r>
          <w:del w:id="18" w:author="Atiwitch Muongsorn" w:date="2019-11-26T11:39:00Z">
            <w:r w:rsidRPr="002D6188" w:rsidDel="00134940">
              <w:rPr>
                <w:rFonts w:ascii="TH Sarabun New" w:hAnsi="TH Sarabun New" w:cs="TH Sarabun New"/>
                <w:sz w:val="36"/>
                <w:szCs w:val="36"/>
                <w:cs/>
              </w:rPr>
              <w:delText>ทำ ผ่านไปแล้วกี่เปอร์เซ็นต์ของโค้ดที่แล้วเขียนแล้ว</w:delText>
            </w:r>
          </w:del>
          <w:ins w:id="19" w:author="Atiwitch Muongsorn" w:date="2019-11-26T11:39:00Z">
            <w:r w:rsidR="00134940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ทำคืออะไร </w:t>
            </w:r>
          </w:ins>
          <w:r w:rsidR="00FF72F7">
            <w:rPr>
              <w:rFonts w:ascii="TH Sarabun New" w:hAnsi="TH Sarabun New" w:cs="TH Sarabun New" w:hint="cs"/>
              <w:sz w:val="36"/>
              <w:szCs w:val="36"/>
              <w:cs/>
            </w:rPr>
            <w:t>และ</w:t>
          </w:r>
          <w:r w:rsidR="00FF72F7" w:rsidRPr="00FF72F7">
            <w:rPr>
              <w:rFonts w:ascii="TH Sarabun New" w:hAnsi="TH Sarabun New" w:cs="TH Sarabun New"/>
              <w:sz w:val="36"/>
              <w:szCs w:val="36"/>
              <w:cs/>
            </w:rPr>
            <w:t>จะมีกล่องข้อความแสดงสถานะขึ้นมาด้านบนตัวละครว่าตัวละครทำอะไรอยู่</w:t>
          </w:r>
          <w:ins w:id="20" w:author="Atiwitch Muongsorn" w:date="2019-11-26T11:40:00Z">
            <w:r w:rsidR="00134940">
              <w:rPr>
                <w:rFonts w:ascii="TH Sarabun New" w:hAnsi="TH Sarabun New" w:cs="TH Sarabun New" w:hint="cs"/>
                <w:sz w:val="36"/>
                <w:szCs w:val="36"/>
                <w:cs/>
              </w:rPr>
              <w:t>บริเวณบนหัวตัวละครจากภาพที่ 2</w:t>
            </w:r>
          </w:ins>
          <w:del w:id="21" w:author="Atiwitch Muongsorn" w:date="2019-11-26T14:22:00Z">
            <w:r w:rsidR="00A8541B" w:rsidRPr="002D6188" w:rsidDel="00E01FBC">
              <w:rPr>
                <w:rFonts w:ascii="TH Sarabun New" w:hAnsi="TH Sarabun New" w:cs="TH Sarabun New"/>
                <w:sz w:val="36"/>
                <w:szCs w:val="36"/>
                <w:cs/>
              </w:rPr>
              <w:br w:type="page"/>
            </w:r>
          </w:del>
        </w:p>
        <w:p w14:paraId="39C7DEAD" w14:textId="77777777" w:rsidR="00CF36E4" w:rsidRPr="00F01EB6" w:rsidRDefault="002A0EAA" w:rsidP="00C4774B">
          <w:pPr>
            <w:spacing w:after="0"/>
            <w:ind w:left="720"/>
            <w:jc w:val="thaiDistribute"/>
            <w:rPr>
              <w:rFonts w:ascii="TH Sarabun New" w:hAnsi="TH Sarabun New" w:cs="TH Sarabun New"/>
              <w:b/>
              <w:bCs/>
              <w:sz w:val="36"/>
              <w:szCs w:val="36"/>
            </w:rPr>
          </w:pPr>
          <w:r w:rsidRPr="00F01EB6">
            <w:rPr>
              <w:rFonts w:ascii="TH Sarabun New" w:hAnsi="TH Sarabun New" w:cs="TH Sarabun New"/>
              <w:b/>
              <w:bCs/>
              <w:sz w:val="36"/>
              <w:szCs w:val="36"/>
            </w:rPr>
            <w:t>c</w:t>
          </w:r>
          <w:r w:rsidR="00CF36E4" w:rsidRPr="00F01EB6">
            <w:rPr>
              <w:rFonts w:ascii="TH Sarabun New" w:hAnsi="TH Sarabun New" w:cs="TH Sarabun New"/>
              <w:b/>
              <w:bCs/>
              <w:sz w:val="36"/>
              <w:szCs w:val="36"/>
            </w:rPr>
            <w:t xml:space="preserve">ode </w:t>
          </w:r>
          <w:r w:rsidRPr="00F01EB6">
            <w:rPr>
              <w:rFonts w:ascii="TH Sarabun New" w:hAnsi="TH Sarabun New" w:cs="TH Sarabun New"/>
              <w:b/>
              <w:bCs/>
              <w:sz w:val="36"/>
              <w:szCs w:val="36"/>
            </w:rPr>
            <w:t>a</w:t>
          </w:r>
          <w:r w:rsidR="00CF36E4" w:rsidRPr="00F01EB6">
            <w:rPr>
              <w:rFonts w:ascii="TH Sarabun New" w:hAnsi="TH Sarabun New" w:cs="TH Sarabun New"/>
              <w:b/>
              <w:bCs/>
              <w:sz w:val="36"/>
              <w:szCs w:val="36"/>
            </w:rPr>
            <w:t>venger</w:t>
          </w:r>
        </w:p>
        <w:p w14:paraId="2A4B5828" w14:textId="77777777" w:rsidR="00E04CCD" w:rsidRPr="002D6188" w:rsidRDefault="00CF36E4">
          <w:pPr>
            <w:keepNext/>
            <w:spacing w:after="0"/>
            <w:jc w:val="thaiDistribute"/>
            <w:rPr>
              <w:rFonts w:ascii="TH Sarabun New" w:hAnsi="TH Sarabun New" w:cs="TH Sarabun New"/>
            </w:rPr>
            <w:pPrChange w:id="22" w:author="Atiwitch Muongsorn" w:date="2019-11-26T13:40:00Z">
              <w:pPr>
                <w:keepNext/>
                <w:spacing w:after="0"/>
                <w:jc w:val="center"/>
              </w:pPr>
            </w:pPrChange>
          </w:pPr>
          <w:r w:rsidRPr="002D6188">
            <w:rPr>
              <w:rFonts w:ascii="TH Sarabun New" w:hAnsi="TH Sarabun New" w:cs="TH Sarabun New"/>
              <w:noProof/>
              <w:sz w:val="36"/>
              <w:szCs w:val="36"/>
            </w:rPr>
            <w:drawing>
              <wp:inline distT="0" distB="0" distL="0" distR="0" wp14:anchorId="509FD226" wp14:editId="1E4DDFF8">
                <wp:extent cx="5943600" cy="3343275"/>
                <wp:effectExtent l="0" t="0" r="0" b="9525"/>
                <wp:docPr id="2" name="รูปภาพ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maxresdefault.jpg"/>
                        <pic:cNvPicPr/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E2C88D8" w14:textId="1E7FAE22" w:rsidR="00EB2A63" w:rsidRPr="002D6188" w:rsidRDefault="00E04CCD" w:rsidP="002B49CF">
          <w:pPr>
            <w:pStyle w:val="Caption"/>
            <w:jc w:val="center"/>
            <w:rPr>
              <w:rFonts w:ascii="TH Sarabun New" w:hAnsi="TH Sarabun New" w:cs="TH Sarabun New"/>
              <w:sz w:val="28"/>
              <w:szCs w:val="28"/>
            </w:rPr>
          </w:pP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ภาพที่ 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begin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 xml:space="preserve">SEQ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ภาพที่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>\* ARABIC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separate"/>
          </w:r>
          <w:r w:rsidR="003F4307">
            <w:rPr>
              <w:rFonts w:ascii="TH Sarabun New" w:hAnsi="TH Sarabun New" w:cs="TH Sarabun New"/>
              <w:noProof/>
              <w:sz w:val="28"/>
              <w:szCs w:val="28"/>
              <w:cs/>
            </w:rPr>
            <w:t>3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end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 ตัวอย่าง ของเกม </w:t>
          </w:r>
          <w:r w:rsidRPr="002D6188">
            <w:rPr>
              <w:rFonts w:ascii="TH Sarabun New" w:hAnsi="TH Sarabun New" w:cs="TH Sarabun New"/>
              <w:sz w:val="28"/>
              <w:szCs w:val="28"/>
            </w:rPr>
            <w:t>code avenger</w:t>
          </w:r>
        </w:p>
        <w:p w14:paraId="2F39E168" w14:textId="5A73B630" w:rsidR="00A8541B" w:rsidRPr="002D6188" w:rsidDel="000F4041" w:rsidRDefault="00A8541B" w:rsidP="00C4774B">
          <w:pPr>
            <w:spacing w:after="0"/>
            <w:ind w:firstLine="720"/>
            <w:jc w:val="thaiDistribute"/>
            <w:rPr>
              <w:del w:id="23" w:author="Atiwitch Muongsorn" w:date="2019-11-26T11:49:00Z"/>
              <w:rFonts w:ascii="TH Sarabun New" w:hAnsi="TH Sarabun New" w:cs="TH Sarabun New"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เกมสอนให้ผู้เล่นได้เรียนรู้จากโค้ดที่มีให้อยู่แล้ว </w:t>
          </w:r>
          <w:ins w:id="24" w:author="Atiwitch Muongsorn" w:date="2019-11-26T11:44:00Z">
            <w:r w:rsidR="000F4041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จากภาพที่ 3 ในหน้าต่างตรงกลางผู้เล่นจะมีส่วนของโค้ดที่เกมเขียนไว้อยู่แล้ว </w:t>
            </w:r>
          </w:ins>
          <w:del w:id="25" w:author="Atiwitch Muongsorn" w:date="2019-11-26T11:45:00Z">
            <w:r w:rsidRPr="002D6188" w:rsidDel="000F4041">
              <w:rPr>
                <w:rFonts w:ascii="TH Sarabun New" w:hAnsi="TH Sarabun New" w:cs="TH Sarabun New"/>
                <w:sz w:val="36"/>
                <w:szCs w:val="36"/>
                <w:cs/>
              </w:rPr>
              <w:delText>แต่โจทย์</w:delText>
            </w:r>
          </w:del>
          <w:ins w:id="26" w:author="Atiwitch Muongsorn" w:date="2019-11-26T11:45:00Z">
            <w:r w:rsidR="000F4041">
              <w:rPr>
                <w:rFonts w:ascii="TH Sarabun New" w:hAnsi="TH Sarabun New" w:cs="TH Sarabun New" w:hint="cs"/>
                <w:sz w:val="36"/>
                <w:szCs w:val="36"/>
                <w:cs/>
              </w:rPr>
              <w:t>เกม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ต้องการให้ผู้เล่น</w:t>
          </w:r>
          <w:del w:id="27" w:author="Atiwitch Muongsorn" w:date="2019-11-26T11:45:00Z">
            <w:r w:rsidRPr="002D6188" w:rsidDel="000F4041">
              <w:rPr>
                <w:rFonts w:ascii="TH Sarabun New" w:hAnsi="TH Sarabun New" w:cs="TH Sarabun New"/>
                <w:sz w:val="36"/>
                <w:szCs w:val="36"/>
                <w:cs/>
              </w:rPr>
              <w:delText>ได้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ปรับแต่งโค้ด โดยมีแนวทางจากโค้</w:t>
          </w:r>
          <w:r w:rsidR="004A573E">
            <w:rPr>
              <w:rFonts w:ascii="TH Sarabun New" w:hAnsi="TH Sarabun New" w:cs="TH Sarabun New" w:hint="cs"/>
              <w:sz w:val="36"/>
              <w:szCs w:val="36"/>
              <w:cs/>
            </w:rPr>
            <w:t>ด</w:t>
          </w:r>
          <w:del w:id="28" w:author="Atiwitch Muongsorn" w:date="2019-11-26T11:46:00Z">
            <w:r w:rsidR="004A573E" w:rsidDel="000F4041">
              <w:rPr>
                <w:rFonts w:ascii="TH Sarabun New" w:hAnsi="TH Sarabun New" w:cs="TH Sarabun New" w:hint="cs"/>
                <w:sz w:val="36"/>
                <w:szCs w:val="36"/>
                <w:cs/>
              </w:rPr>
              <w:delText>ดั่ง</w:delText>
            </w:r>
          </w:del>
          <w:del w:id="29" w:author="Atiwitch Muongsorn" w:date="2019-11-26T11:45:00Z">
            <w:r w:rsidR="003B45BD" w:rsidDel="000F4041">
              <w:rPr>
                <w:rFonts w:ascii="TH Sarabun New" w:hAnsi="TH Sarabun New" w:cs="TH Sarabun New" w:hint="cs"/>
                <w:sz w:val="36"/>
                <w:szCs w:val="36"/>
                <w:cs/>
              </w:rPr>
              <w:delText>ง</w:delText>
            </w:r>
          </w:del>
          <w:del w:id="30" w:author="Atiwitch Muongsorn" w:date="2019-11-26T11:46:00Z">
            <w:r w:rsidRPr="002D6188" w:rsidDel="000F4041">
              <w:rPr>
                <w:rFonts w:ascii="TH Sarabun New" w:hAnsi="TH Sarabun New" w:cs="TH Sarabun New"/>
                <w:sz w:val="36"/>
                <w:szCs w:val="36"/>
                <w:cs/>
              </w:rPr>
              <w:delText>เดิม</w:delText>
            </w:r>
          </w:del>
          <w:ins w:id="31" w:author="Atiwitch Muongsorn" w:date="2019-11-26T11:46:00Z">
            <w:r w:rsidR="000F4041">
              <w:rPr>
                <w:rFonts w:ascii="TH Sarabun New" w:hAnsi="TH Sarabun New" w:cs="TH Sarabun New" w:hint="cs"/>
                <w:sz w:val="36"/>
                <w:szCs w:val="36"/>
                <w:cs/>
              </w:rPr>
              <w:t>ต้นแบบ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ที่</w:t>
          </w:r>
          <w:del w:id="32" w:author="Atiwitch Muongsorn" w:date="2019-11-26T11:46:00Z">
            <w:r w:rsidRPr="002D6188" w:rsidDel="000F4041">
              <w:rPr>
                <w:rFonts w:ascii="TH Sarabun New" w:hAnsi="TH Sarabun New" w:cs="TH Sarabun New"/>
                <w:sz w:val="36"/>
                <w:szCs w:val="36"/>
                <w:cs/>
              </w:rPr>
              <w:delText>มีอยู่ก่อนแล้ว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</w:t>
          </w:r>
          <w:ins w:id="33" w:author="Atiwitch Muongsorn" w:date="2019-11-26T11:46:00Z">
            <w:r w:rsidR="000F4041">
              <w:rPr>
                <w:rFonts w:ascii="TH Sarabun New" w:hAnsi="TH Sarabun New" w:cs="TH Sarabun New" w:hint="cs"/>
                <w:sz w:val="36"/>
                <w:szCs w:val="36"/>
                <w:cs/>
              </w:rPr>
              <w:t>จากภาพที่ 3 หน้าต่างทางขวา</w:t>
            </w:r>
          </w:ins>
          <w:ins w:id="34" w:author="Atiwitch Muongsorn" w:date="2019-11-26T11:49:00Z">
            <w:r w:rsidR="000F4041">
              <w:rPr>
                <w:rFonts w:ascii="TH Sarabun New" w:hAnsi="TH Sarabun New" w:cs="TH Sarabun New" w:hint="cs"/>
                <w:sz w:val="36"/>
                <w:szCs w:val="36"/>
                <w:cs/>
              </w:rPr>
              <w:t>ไว้</w:t>
            </w:r>
          </w:ins>
          <w:del w:id="35" w:author="Atiwitch Muongsorn" w:date="2019-11-26T11:49:00Z">
            <w:r w:rsidRPr="002D6188" w:rsidDel="000F4041">
              <w:rPr>
                <w:rFonts w:ascii="TH Sarabun New" w:hAnsi="TH Sarabun New" w:cs="TH Sarabun New"/>
                <w:sz w:val="36"/>
                <w:szCs w:val="36"/>
                <w:cs/>
              </w:rPr>
              <w:delText>มีหน้าต่าง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เพื่อดูว่าการทำงานของโค้ด</w:t>
          </w:r>
          <w:del w:id="36" w:author="Atiwitch Muongsorn" w:date="2019-11-26T11:46:00Z">
            <w:r w:rsidRPr="002D6188" w:rsidDel="000F4041">
              <w:rPr>
                <w:rFonts w:ascii="TH Sarabun New" w:hAnsi="TH Sarabun New" w:cs="TH Sarabun New"/>
                <w:sz w:val="36"/>
                <w:szCs w:val="36"/>
                <w:cs/>
              </w:rPr>
              <w:delText>ถึงลำดับไหนแล้ว</w:delText>
            </w:r>
          </w:del>
          <w:ins w:id="37" w:author="Atiwitch Muongsorn" w:date="2019-11-26T11:46:00Z">
            <w:r w:rsidR="000F4041">
              <w:rPr>
                <w:rFonts w:ascii="TH Sarabun New" w:hAnsi="TH Sarabun New" w:cs="TH Sarabun New" w:hint="cs"/>
                <w:sz w:val="36"/>
                <w:szCs w:val="36"/>
                <w:cs/>
              </w:rPr>
              <w:t>เป็นอย่างไร</w:t>
            </w:r>
          </w:ins>
        </w:p>
        <w:p w14:paraId="5A8929C6" w14:textId="02A1B8D7" w:rsidR="00A8541B" w:rsidRPr="002D6188" w:rsidRDefault="000F4041" w:rsidP="00A30B76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ins w:id="38" w:author="Atiwitch Muongsorn" w:date="2019-11-26T11:50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</w:t>
            </w:r>
          </w:ins>
          <w:del w:id="39" w:author="Atiwitch Muongsorn" w:date="2019-11-26T11:50:00Z">
            <w:r w:rsidR="00A8541B" w:rsidRPr="002D6188" w:rsidDel="000F4041">
              <w:rPr>
                <w:rFonts w:ascii="TH Sarabun New" w:hAnsi="TH Sarabun New" w:cs="TH Sarabun New"/>
                <w:sz w:val="36"/>
                <w:szCs w:val="36"/>
                <w:cs/>
              </w:rPr>
              <w:delText>อีก</w:delText>
            </w:r>
            <w:r w:rsidR="003B45BD" w:rsidDel="000F4041">
              <w:rPr>
                <w:rFonts w:ascii="TH Sarabun New" w:hAnsi="TH Sarabun New" w:cs="TH Sarabun New" w:hint="cs"/>
                <w:sz w:val="36"/>
                <w:szCs w:val="36"/>
                <w:cs/>
              </w:rPr>
              <w:delText>ทั้ง</w:delText>
            </w:r>
            <w:r w:rsidR="00A8541B" w:rsidRPr="002D6188" w:rsidDel="000F4041">
              <w:rPr>
                <w:rFonts w:ascii="TH Sarabun New" w:hAnsi="TH Sarabun New" w:cs="TH Sarabun New"/>
                <w:sz w:val="36"/>
                <w:szCs w:val="36"/>
                <w:cs/>
              </w:rPr>
              <w:delText>เ</w:delText>
            </w:r>
          </w:del>
          <w:del w:id="40" w:author="Atiwitch Muongsorn" w:date="2019-11-26T11:52:00Z">
            <w:r w:rsidR="00A8541B" w:rsidRPr="002D6188" w:rsidDel="000F4041">
              <w:rPr>
                <w:rFonts w:ascii="TH Sarabun New" w:hAnsi="TH Sarabun New" w:cs="TH Sarabun New"/>
                <w:sz w:val="36"/>
                <w:szCs w:val="36"/>
                <w:cs/>
              </w:rPr>
              <w:delText>กมยังสามารถให้</w:delText>
            </w:r>
          </w:del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ผู้เล่น</w:t>
          </w:r>
          <w:ins w:id="41" w:author="Atiwitch Muongsorn" w:date="2019-11-26T11:53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สามารถ</w:t>
            </w:r>
          </w:ins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เลือกระดับการเรียนรู้ก่อนเข้าเรียนได้</w:t>
          </w:r>
          <w:del w:id="42" w:author="Atiwitch Muongsorn" w:date="2019-11-26T11:53:00Z">
            <w:r w:rsidR="00A8541B" w:rsidRPr="002D6188" w:rsidDel="000F4041">
              <w:rPr>
                <w:rFonts w:ascii="TH Sarabun New" w:hAnsi="TH Sarabun New" w:cs="TH Sarabun New"/>
                <w:sz w:val="36"/>
                <w:szCs w:val="36"/>
                <w:cs/>
              </w:rPr>
              <w:delText>ด้วย</w:delText>
            </w:r>
          </w:del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</w:t>
          </w:r>
        </w:p>
        <w:p w14:paraId="49BFC434" w14:textId="363555B1" w:rsidR="00A8541B" w:rsidRPr="002D6188" w:rsidRDefault="00A8541B" w:rsidP="00A30B76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  <w:cs/>
            </w:rPr>
          </w:pPr>
          <w:commentRangeStart w:id="43"/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ข้อดี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 xml:space="preserve">: 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สามารถดูได้ว่าสิ่งที่ตัวละครกำลังทำ ผ่านไปแล้วกี่เปอร์เซ็นต์ของโค้ดที่</w:t>
          </w:r>
          <w:del w:id="44" w:author="Atiwitch Muongsorn" w:date="2019-11-26T11:54:00Z">
            <w:r w:rsidRPr="002D6188" w:rsidDel="000F4041">
              <w:rPr>
                <w:rFonts w:ascii="TH Sarabun New" w:hAnsi="TH Sarabun New" w:cs="TH Sarabun New"/>
                <w:sz w:val="36"/>
                <w:szCs w:val="36"/>
                <w:cs/>
              </w:rPr>
              <w:delText>แล้ว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เขียน</w:t>
          </w:r>
          <w:del w:id="45" w:author="Atiwitch Muongsorn" w:date="2019-11-26T11:53:00Z">
            <w:r w:rsidRPr="002D6188" w:rsidDel="000F4041">
              <w:rPr>
                <w:rFonts w:ascii="TH Sarabun New" w:hAnsi="TH Sarabun New" w:cs="TH Sarabun New"/>
                <w:sz w:val="36"/>
                <w:szCs w:val="36"/>
                <w:cs/>
              </w:rPr>
              <w:delText>แล้ว</w:delText>
            </w:r>
          </w:del>
          <w:commentRangeEnd w:id="43"/>
          <w:r w:rsidR="003B45BD">
            <w:rPr>
              <w:rStyle w:val="CommentReference"/>
              <w:rFonts w:cs="Angsana New"/>
            </w:rPr>
            <w:commentReference w:id="43"/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br w:type="page"/>
          </w:r>
        </w:p>
        <w:p w14:paraId="204C0FBA" w14:textId="184F560D" w:rsidR="00CF36E4" w:rsidRPr="00F01EB6" w:rsidRDefault="002A0EAA" w:rsidP="00A30B76">
          <w:pPr>
            <w:spacing w:after="0"/>
            <w:ind w:left="720"/>
            <w:jc w:val="thaiDistribute"/>
            <w:rPr>
              <w:rFonts w:ascii="TH Sarabun New" w:hAnsi="TH Sarabun New" w:cs="TH Sarabun New"/>
              <w:b/>
              <w:bCs/>
              <w:sz w:val="36"/>
              <w:szCs w:val="36"/>
            </w:rPr>
          </w:pPr>
          <w:r w:rsidRPr="00F01EB6">
            <w:rPr>
              <w:rFonts w:ascii="TH Sarabun New" w:hAnsi="TH Sarabun New" w:cs="TH Sarabun New"/>
              <w:b/>
              <w:bCs/>
              <w:sz w:val="36"/>
              <w:szCs w:val="36"/>
            </w:rPr>
            <w:lastRenderedPageBreak/>
            <w:t>vim adventure</w:t>
          </w:r>
        </w:p>
        <w:p w14:paraId="39B68251" w14:textId="77777777" w:rsidR="00E04CCD" w:rsidRPr="002D6188" w:rsidRDefault="002A0EAA">
          <w:pPr>
            <w:keepNext/>
            <w:spacing w:after="0"/>
            <w:jc w:val="thaiDistribute"/>
            <w:rPr>
              <w:rFonts w:ascii="TH Sarabun New" w:hAnsi="TH Sarabun New" w:cs="TH Sarabun New"/>
            </w:rPr>
            <w:pPrChange w:id="46" w:author="Atiwitch Muongsorn" w:date="2019-11-26T13:40:00Z">
              <w:pPr>
                <w:keepNext/>
                <w:spacing w:after="0"/>
                <w:jc w:val="center"/>
              </w:pPr>
            </w:pPrChange>
          </w:pPr>
          <w:r w:rsidRPr="002D6188">
            <w:rPr>
              <w:rFonts w:ascii="TH Sarabun New" w:hAnsi="TH Sarabun New" w:cs="TH Sarabun New"/>
              <w:noProof/>
              <w:sz w:val="36"/>
              <w:szCs w:val="36"/>
            </w:rPr>
            <w:drawing>
              <wp:inline distT="0" distB="0" distL="0" distR="0" wp14:anchorId="2C95E2D2" wp14:editId="0D2B4ED6">
                <wp:extent cx="5715000" cy="3514725"/>
                <wp:effectExtent l="0" t="0" r="0" b="9525"/>
                <wp:docPr id="3" name="รูปภาพ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dims.jpg"/>
                        <pic:cNvPicPr/>
                      </pic:nvPicPr>
                      <pic:blipFill>
                        <a:blip r:embed="rId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15000" cy="3514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AB132A9" w14:textId="1E65B9E3" w:rsidR="00EB2A63" w:rsidRPr="002D6188" w:rsidRDefault="00E04CCD" w:rsidP="002B49CF">
          <w:pPr>
            <w:pStyle w:val="Caption"/>
            <w:jc w:val="center"/>
            <w:rPr>
              <w:rFonts w:ascii="TH Sarabun New" w:hAnsi="TH Sarabun New" w:cs="TH Sarabun New"/>
              <w:sz w:val="28"/>
              <w:szCs w:val="28"/>
            </w:rPr>
          </w:pP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ภาพที่ 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begin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 xml:space="preserve">SEQ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ภาพที่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>\* ARABIC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separate"/>
          </w:r>
          <w:r w:rsidR="003F4307">
            <w:rPr>
              <w:rFonts w:ascii="TH Sarabun New" w:hAnsi="TH Sarabun New" w:cs="TH Sarabun New"/>
              <w:noProof/>
              <w:sz w:val="28"/>
              <w:szCs w:val="28"/>
              <w:cs/>
            </w:rPr>
            <w:t>4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end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 ตัวอย่างเกม </w:t>
          </w:r>
          <w:r w:rsidRPr="002D6188">
            <w:rPr>
              <w:rFonts w:ascii="TH Sarabun New" w:hAnsi="TH Sarabun New" w:cs="TH Sarabun New"/>
              <w:sz w:val="28"/>
              <w:szCs w:val="28"/>
            </w:rPr>
            <w:t>vim adventure</w:t>
          </w:r>
        </w:p>
        <w:p w14:paraId="15000DE8" w14:textId="4D99385E" w:rsidR="00A8541B" w:rsidRPr="002D6188" w:rsidRDefault="004A214F" w:rsidP="00C4774B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r>
            <w:rPr>
              <w:rFonts w:ascii="TH Sarabun New" w:hAnsi="TH Sarabun New" w:cs="TH Sarabun New"/>
              <w:sz w:val="36"/>
              <w:szCs w:val="36"/>
              <w:cs/>
            </w:rPr>
            <w:t>ตัวเกมให้ผู้เล่น</w:t>
          </w:r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ควบคุมตัวละครเพื่อให้ตัวละครสามมารถไปยังจุดหมาย หรือเส้นชัยที่เกมเป็นคนกำหนด โดยการเล่นให้ผู้เล่นบังคับตัวละครจาก</w:t>
          </w:r>
          <w:del w:id="47" w:author="Atiwitch Muongsorn" w:date="2019-11-26T11:54:00Z">
            <w:r w:rsidR="00A8541B" w:rsidRPr="002D6188" w:rsidDel="001E79F0">
              <w:rPr>
                <w:rFonts w:ascii="TH Sarabun New" w:hAnsi="TH Sarabun New" w:cs="TH Sarabun New"/>
                <w:sz w:val="36"/>
                <w:szCs w:val="36"/>
                <w:cs/>
              </w:rPr>
              <w:delText>การกด</w:delText>
            </w:r>
          </w:del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ปุ่ม</w:t>
          </w:r>
          <w:del w:id="48" w:author="Atiwitch Muongsorn" w:date="2019-11-26T11:54:00Z">
            <w:r w:rsidR="00A8541B" w:rsidRPr="002D6188" w:rsidDel="001E79F0">
              <w:rPr>
                <w:rFonts w:ascii="TH Sarabun New" w:hAnsi="TH Sarabun New" w:cs="TH Sarabun New"/>
                <w:sz w:val="36"/>
                <w:szCs w:val="36"/>
                <w:cs/>
              </w:rPr>
              <w:delText>บน</w:delText>
            </w:r>
          </w:del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คีย์บอร์ด</w:t>
          </w:r>
          <w:ins w:id="49" w:author="Atiwitch Muongsorn" w:date="2019-11-26T11:54:00Z">
            <w:r w:rsidR="001E79F0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จากภาพที่ 4 ผู้เล่นสามารถสั่งให้ตัวละครเดินไปทางขวาโดยการกดปุ่ม </w:t>
            </w:r>
          </w:ins>
          <w:ins w:id="50" w:author="Atiwitch Muongsorn" w:date="2019-11-26T11:55:00Z">
            <w:r w:rsidR="001E79F0">
              <w:rPr>
                <w:rFonts w:ascii="TH Sarabun New" w:hAnsi="TH Sarabun New" w:cs="TH Sarabun New"/>
                <w:sz w:val="36"/>
                <w:szCs w:val="36"/>
              </w:rPr>
              <w:t xml:space="preserve">“L” </w:t>
            </w:r>
            <w:r w:rsidR="001E79F0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หรือให้ตัวละครเดินขึ้นโดยการกดปุ่ม </w:t>
            </w:r>
            <w:r w:rsidR="001E79F0">
              <w:rPr>
                <w:rFonts w:ascii="TH Sarabun New" w:hAnsi="TH Sarabun New" w:cs="TH Sarabun New"/>
                <w:sz w:val="36"/>
                <w:szCs w:val="36"/>
              </w:rPr>
              <w:t>“K”</w:t>
            </w:r>
          </w:ins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ซึ่งบางป</w:t>
          </w:r>
          <w:ins w:id="51" w:author="Atiwitch Muongsorn" w:date="2019-11-26T11:56:00Z">
            <w:r w:rsidR="001E79F0">
              <w:rPr>
                <w:rFonts w:ascii="TH Sarabun New" w:hAnsi="TH Sarabun New" w:cs="TH Sarabun New" w:hint="cs"/>
                <w:sz w:val="36"/>
                <w:szCs w:val="36"/>
                <w:cs/>
              </w:rPr>
              <w:t>ุ่</w:t>
            </w:r>
          </w:ins>
          <w:del w:id="52" w:author="Atiwitch Muongsorn" w:date="2019-11-26T11:56:00Z">
            <w:r w:rsidR="00A8541B" w:rsidRPr="002D6188" w:rsidDel="001E79F0">
              <w:rPr>
                <w:rFonts w:ascii="TH Sarabun New" w:hAnsi="TH Sarabun New" w:cs="TH Sarabun New"/>
                <w:sz w:val="36"/>
                <w:szCs w:val="36"/>
                <w:cs/>
              </w:rPr>
              <w:delText>ุ่</w:delText>
            </w:r>
          </w:del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มมีความสามารถที่แตกต่างกันออก โดยความสามารถนั้นผู้เล่นจะได้เพิ่ม</w:t>
          </w:r>
          <w:del w:id="53" w:author="Atiwitch Muongsorn" w:date="2019-11-26T11:56:00Z">
            <w:r w:rsidR="00A8541B" w:rsidRPr="002D6188" w:rsidDel="001E79F0">
              <w:rPr>
                <w:rFonts w:ascii="TH Sarabun New" w:hAnsi="TH Sarabun New" w:cs="TH Sarabun New"/>
                <w:sz w:val="36"/>
                <w:szCs w:val="36"/>
                <w:cs/>
              </w:rPr>
              <w:delText>เรื่อยๆ</w:delText>
            </w:r>
          </w:del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ทีละอย่างเมื่อผ่านแต่ละช่วงของเกม</w:t>
          </w:r>
          <w:r w:rsidR="003B45BD">
            <w:rPr>
              <w:rFonts w:ascii="TH Sarabun New" w:hAnsi="TH Sarabun New" w:cs="TH Sarabun New" w:hint="cs"/>
              <w:sz w:val="36"/>
              <w:szCs w:val="36"/>
              <w:cs/>
            </w:rPr>
            <w:t xml:space="preserve"> </w:t>
          </w:r>
        </w:p>
        <w:p w14:paraId="3E223C5F" w14:textId="3F92815A" w:rsidR="00A8541B" w:rsidRPr="002D6188" w:rsidRDefault="00A8541B" w:rsidP="00A30B76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  <w:cs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ข้อดี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 xml:space="preserve">: 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เกมสอน</w:t>
          </w:r>
          <w:del w:id="54" w:author="Atiwitch Muongsorn" w:date="2019-11-26T11:58:00Z">
            <w:r w:rsidRPr="002D6188" w:rsidDel="001E79F0">
              <w:rPr>
                <w:rFonts w:ascii="TH Sarabun New" w:hAnsi="TH Sarabun New" w:cs="TH Sarabun New"/>
                <w:sz w:val="36"/>
                <w:szCs w:val="36"/>
                <w:cs/>
              </w:rPr>
              <w:delText>การ</w:delText>
            </w:r>
          </w:del>
          <w:del w:id="55" w:author="Atiwitch Muongsorn" w:date="2019-11-26T11:56:00Z">
            <w:r w:rsidRPr="002D6188" w:rsidDel="001E79F0">
              <w:rPr>
                <w:rFonts w:ascii="TH Sarabun New" w:hAnsi="TH Sarabun New" w:cs="TH Sarabun New"/>
                <w:sz w:val="36"/>
                <w:szCs w:val="36"/>
                <w:cs/>
              </w:rPr>
              <w:delText xml:space="preserve">ใช้ </w:delText>
            </w:r>
            <w:r w:rsidRPr="002D6188" w:rsidDel="001E79F0">
              <w:rPr>
                <w:rFonts w:ascii="TH Sarabun New" w:hAnsi="TH Sarabun New" w:cs="TH Sarabun New"/>
                <w:sz w:val="36"/>
                <w:szCs w:val="36"/>
              </w:rPr>
              <w:delText xml:space="preserve">Logic </w:delText>
            </w:r>
            <w:r w:rsidRPr="002D6188" w:rsidDel="001E79F0">
              <w:rPr>
                <w:rFonts w:ascii="TH Sarabun New" w:hAnsi="TH Sarabun New" w:cs="TH Sarabun New"/>
                <w:sz w:val="36"/>
                <w:szCs w:val="36"/>
                <w:cs/>
              </w:rPr>
              <w:delText>ก</w:delText>
            </w:r>
          </w:del>
          <w:del w:id="56" w:author="Atiwitch Muongsorn" w:date="2019-11-26T11:58:00Z">
            <w:r w:rsidRPr="002D6188" w:rsidDel="001E79F0">
              <w:rPr>
                <w:rFonts w:ascii="TH Sarabun New" w:hAnsi="TH Sarabun New" w:cs="TH Sarabun New"/>
                <w:sz w:val="36"/>
                <w:szCs w:val="36"/>
                <w:cs/>
              </w:rPr>
              <w:delText>ารทำงาน</w:delText>
            </w:r>
          </w:del>
          <w:ins w:id="57" w:author="Atiwitch Muongsorn" w:date="2019-11-26T11:58:00Z">
            <w:r w:rsidR="001E79F0" w:rsidRPr="001E79F0">
              <w:rPr>
                <w:rFonts w:ascii="TH Sarabun New" w:hAnsi="TH Sarabun New" w:cs="TH Sarabun New"/>
                <w:sz w:val="36"/>
                <w:szCs w:val="36"/>
                <w:cs/>
              </w:rPr>
              <w:t>เหตุผลที่ใช้ในการแก้ปัญหาต่าง ๆ เกี่ยวกับการใช้คอมพิวเตอร์</w:t>
            </w:r>
          </w:ins>
        </w:p>
        <w:p w14:paraId="4E8DCDF5" w14:textId="4C0C2C3F" w:rsidR="00A8541B" w:rsidRPr="002D6188" w:rsidRDefault="00A8541B" w:rsidP="00A30B76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  <w:cs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ข้อเสีย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 xml:space="preserve">: 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เกมไม่ได้สอนทักษะการเขียนโค้ดผู้เล่น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br w:type="page"/>
          </w:r>
        </w:p>
        <w:p w14:paraId="47C388E4" w14:textId="39477FB9" w:rsidR="00CF36E4" w:rsidRPr="00F01EB6" w:rsidRDefault="002A0EAA" w:rsidP="00A30B76">
          <w:pPr>
            <w:spacing w:after="0"/>
            <w:ind w:left="720"/>
            <w:jc w:val="thaiDistribute"/>
            <w:rPr>
              <w:rFonts w:ascii="TH Sarabun New" w:hAnsi="TH Sarabun New" w:cs="TH Sarabun New"/>
              <w:b/>
              <w:bCs/>
              <w:sz w:val="36"/>
              <w:szCs w:val="36"/>
            </w:rPr>
          </w:pPr>
          <w:r w:rsidRPr="00F01EB6">
            <w:rPr>
              <w:rFonts w:ascii="TH Sarabun New" w:hAnsi="TH Sarabun New" w:cs="TH Sarabun New"/>
              <w:b/>
              <w:bCs/>
              <w:sz w:val="36"/>
              <w:szCs w:val="36"/>
            </w:rPr>
            <w:lastRenderedPageBreak/>
            <w:t>rudy warrior</w:t>
          </w:r>
        </w:p>
        <w:p w14:paraId="149925A0" w14:textId="77777777" w:rsidR="00E04CCD" w:rsidRPr="002D6188" w:rsidRDefault="002A0EAA">
          <w:pPr>
            <w:keepNext/>
            <w:spacing w:after="0"/>
            <w:jc w:val="thaiDistribute"/>
            <w:rPr>
              <w:rFonts w:ascii="TH Sarabun New" w:hAnsi="TH Sarabun New" w:cs="TH Sarabun New"/>
            </w:rPr>
            <w:pPrChange w:id="58" w:author="Atiwitch Muongsorn" w:date="2019-11-26T13:40:00Z">
              <w:pPr>
                <w:keepNext/>
                <w:spacing w:after="0"/>
                <w:jc w:val="center"/>
              </w:pPr>
            </w:pPrChange>
          </w:pPr>
          <w:r w:rsidRPr="002D6188">
            <w:rPr>
              <w:rFonts w:ascii="TH Sarabun New" w:hAnsi="TH Sarabun New" w:cs="TH Sarabun New"/>
              <w:noProof/>
              <w:sz w:val="36"/>
              <w:szCs w:val="36"/>
            </w:rPr>
            <w:drawing>
              <wp:inline distT="0" distB="0" distL="0" distR="0" wp14:anchorId="517C123A" wp14:editId="1FD41489">
                <wp:extent cx="5943600" cy="2980690"/>
                <wp:effectExtent l="0" t="0" r="0" b="0"/>
                <wp:docPr id="4" name="รูปภาพ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evel-1.png"/>
                        <pic:cNvPicPr/>
                      </pic:nvPicPr>
                      <pic:blipFill>
                        <a:blip r:embed="rId1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29806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7CA543E" w14:textId="514A1693" w:rsidR="00EB2A63" w:rsidRPr="002D6188" w:rsidRDefault="00E04CCD" w:rsidP="002B49CF">
          <w:pPr>
            <w:pStyle w:val="Caption"/>
            <w:jc w:val="center"/>
            <w:rPr>
              <w:rFonts w:ascii="TH Sarabun New" w:hAnsi="TH Sarabun New" w:cs="TH Sarabun New"/>
              <w:sz w:val="28"/>
              <w:szCs w:val="28"/>
            </w:rPr>
          </w:pP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ภาพที่ 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begin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 xml:space="preserve">SEQ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ภาพที่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>\* ARABIC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separate"/>
          </w:r>
          <w:r w:rsidR="003F4307">
            <w:rPr>
              <w:rFonts w:ascii="TH Sarabun New" w:hAnsi="TH Sarabun New" w:cs="TH Sarabun New"/>
              <w:noProof/>
              <w:sz w:val="28"/>
              <w:szCs w:val="28"/>
              <w:cs/>
            </w:rPr>
            <w:t>5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end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 ตัวอย่างหน้าแสดงผลเกม และตัวอย่างโค้ดในเกม</w:t>
          </w:r>
        </w:p>
        <w:p w14:paraId="515571C5" w14:textId="6BC6C5B7" w:rsidR="00A8541B" w:rsidRPr="002D6188" w:rsidRDefault="00A8541B" w:rsidP="00C4774B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เกมให้</w:t>
          </w:r>
          <w:del w:id="59" w:author="Atiwitch Muongsorn" w:date="2019-11-26T12:28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เรา</w:delText>
            </w:r>
          </w:del>
          <w:ins w:id="60" w:author="Atiwitch Muongsorn" w:date="2019-11-26T12:28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>ผู้เล่น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เขียนโค้ดเพื่อควบคุมตัวละครในเกม ให้ทำตามคำสั่งที่ผู้เล่นใส่ เกมแบ่งเป็นด่าน</w:t>
          </w:r>
          <w:del w:id="61" w:author="Atiwitch Muongsorn" w:date="2019-11-26T12:28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ๆ</w:delText>
            </w:r>
          </w:del>
          <w:ins w:id="62" w:author="Atiwitch Muongsorn" w:date="2019-11-26T12:29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จากภาพที่ 5 </w:t>
            </w:r>
          </w:ins>
          <w:del w:id="63" w:author="Atiwitch Muongsorn" w:date="2019-11-26T12:29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 xml:space="preserve"> ซึ่ง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แต่ละด่านจะมี</w:t>
          </w:r>
          <w:ins w:id="64" w:author="Atiwitch Muongsorn" w:date="2019-11-26T12:28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>ต้นแบบ</w:t>
            </w:r>
          </w:ins>
          <w:del w:id="65" w:author="Atiwitch Muongsorn" w:date="2019-11-26T12:28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ส่วนเริ่มต้น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ของโค้ด</w:t>
          </w:r>
          <w:del w:id="66" w:author="Atiwitch Muongsorn" w:date="2019-11-26T12:30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ไว้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ให้</w:t>
          </w:r>
          <w:del w:id="67" w:author="Atiwitch Muongsorn" w:date="2019-11-26T12:30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อยู่แล้วให้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ผู้เล่นเขียนโค้ดเพื่อแก้ปัญหา</w:t>
          </w:r>
          <w:ins w:id="68" w:author="Atiwitch Muongsorn" w:date="2019-11-26T12:30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</w:t>
            </w:r>
          </w:ins>
          <w:del w:id="69" w:author="Atiwitch Muongsorn" w:date="2019-11-26T12:30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 xml:space="preserve"> เพิ่มเติมในแต่ละด่านไปเรื่อยๆ 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ลักษณะของเกมจะดำเนินในแนวระนาบเพียงอย่างเดียว</w:t>
          </w:r>
          <w:r w:rsidR="004A573E" w:rsidRPr="002D6188" w:rsidDel="004A573E">
            <w:rPr>
              <w:rFonts w:ascii="TH Sarabun New" w:hAnsi="TH Sarabun New" w:cs="TH Sarabun New"/>
              <w:sz w:val="36"/>
              <w:szCs w:val="36"/>
            </w:rPr>
            <w:t xml:space="preserve"> </w:t>
          </w:r>
        </w:p>
        <w:p w14:paraId="18A10339" w14:textId="1BDECE85" w:rsidR="00A8541B" w:rsidRPr="002D6188" w:rsidRDefault="00A8541B" w:rsidP="00A30B76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  <w:cs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ข้อเสีย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 xml:space="preserve">: </w:t>
          </w:r>
          <w:r w:rsidR="001505A8" w:rsidRPr="001505A8">
            <w:rPr>
              <w:rFonts w:ascii="TH Sarabun New" w:hAnsi="TH Sarabun New" w:cs="TH Sarabun New"/>
              <w:sz w:val="36"/>
              <w:szCs w:val="36"/>
              <w:cs/>
            </w:rPr>
            <w:t>ผ</w:t>
          </w:r>
          <w:r w:rsidR="001505A8">
            <w:rPr>
              <w:rFonts w:ascii="TH Sarabun New" w:hAnsi="TH Sarabun New" w:cs="TH Sarabun New"/>
              <w:sz w:val="36"/>
              <w:szCs w:val="36"/>
              <w:cs/>
            </w:rPr>
            <w:t>ู้เล่นสามารถสับสนได้หาก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ไม่ทราบว่า 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 xml:space="preserve">Object 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หรือ 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 xml:space="preserve">Function 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คืออะไร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br w:type="page"/>
          </w:r>
        </w:p>
        <w:p w14:paraId="0557FAFB" w14:textId="006448F8" w:rsidR="00CF36E4" w:rsidRPr="00F01EB6" w:rsidRDefault="002A0EAA" w:rsidP="00A30B76">
          <w:pPr>
            <w:spacing w:after="0"/>
            <w:ind w:left="720"/>
            <w:jc w:val="thaiDistribute"/>
            <w:rPr>
              <w:rFonts w:ascii="TH Sarabun New" w:hAnsi="TH Sarabun New" w:cs="TH Sarabun New"/>
              <w:b/>
              <w:bCs/>
              <w:sz w:val="36"/>
              <w:szCs w:val="36"/>
            </w:rPr>
          </w:pPr>
          <w:r w:rsidRPr="00F01EB6">
            <w:rPr>
              <w:rFonts w:ascii="TH Sarabun New" w:hAnsi="TH Sarabun New" w:cs="TH Sarabun New"/>
              <w:b/>
              <w:bCs/>
              <w:sz w:val="36"/>
              <w:szCs w:val="36"/>
            </w:rPr>
            <w:lastRenderedPageBreak/>
            <w:t>code.org</w:t>
          </w:r>
        </w:p>
        <w:p w14:paraId="07A23D35" w14:textId="77777777" w:rsidR="00E04CCD" w:rsidRPr="002D6188" w:rsidRDefault="002A0EAA">
          <w:pPr>
            <w:keepNext/>
            <w:spacing w:after="0"/>
            <w:jc w:val="thaiDistribute"/>
            <w:rPr>
              <w:rFonts w:ascii="TH Sarabun New" w:hAnsi="TH Sarabun New" w:cs="TH Sarabun New"/>
            </w:rPr>
            <w:pPrChange w:id="70" w:author="Atiwitch Muongsorn" w:date="2019-11-26T13:40:00Z">
              <w:pPr>
                <w:keepNext/>
                <w:spacing w:after="0"/>
                <w:jc w:val="center"/>
              </w:pPr>
            </w:pPrChange>
          </w:pPr>
          <w:r w:rsidRPr="002D6188">
            <w:rPr>
              <w:rFonts w:ascii="TH Sarabun New" w:hAnsi="TH Sarabun New" w:cs="TH Sarabun New"/>
              <w:noProof/>
              <w:sz w:val="36"/>
              <w:szCs w:val="36"/>
            </w:rPr>
            <w:drawing>
              <wp:inline distT="0" distB="0" distL="0" distR="0" wp14:anchorId="2624A0F7" wp14:editId="663FEB5C">
                <wp:extent cx="5943600" cy="4373880"/>
                <wp:effectExtent l="0" t="0" r="0" b="7620"/>
                <wp:docPr id="5" name="รูปภาพ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Screen Shot 2018-02-01 at 11.57.16 AM.png"/>
                        <pic:cNvPicPr/>
                      </pic:nvPicPr>
                      <pic:blipFill>
                        <a:blip r:embed="rId1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373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76F8A7B" w14:textId="4F083E55" w:rsidR="00EB2A63" w:rsidRPr="002D6188" w:rsidRDefault="00E04CCD" w:rsidP="002B49CF">
          <w:pPr>
            <w:pStyle w:val="Caption"/>
            <w:jc w:val="center"/>
            <w:rPr>
              <w:rFonts w:ascii="TH Sarabun New" w:hAnsi="TH Sarabun New" w:cs="TH Sarabun New"/>
              <w:sz w:val="28"/>
              <w:szCs w:val="28"/>
            </w:rPr>
          </w:pP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ภาพที่ 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begin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 xml:space="preserve">SEQ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ภาพที่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>\* ARABIC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separate"/>
          </w:r>
          <w:r w:rsidR="003F4307">
            <w:rPr>
              <w:rFonts w:ascii="TH Sarabun New" w:hAnsi="TH Sarabun New" w:cs="TH Sarabun New"/>
              <w:noProof/>
              <w:sz w:val="28"/>
              <w:szCs w:val="28"/>
              <w:cs/>
            </w:rPr>
            <w:t>6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end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  แสดงการท</w:t>
          </w:r>
          <w:r w:rsidR="00F50D78" w:rsidRPr="002D6188">
            <w:rPr>
              <w:rFonts w:ascii="TH Sarabun New" w:hAnsi="TH Sarabun New" w:cs="TH Sarabun New"/>
              <w:sz w:val="28"/>
              <w:szCs w:val="28"/>
              <w:cs/>
            </w:rPr>
            <w:t>ำ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งานของเกม </w:t>
          </w:r>
          <w:r w:rsidRPr="002D6188">
            <w:rPr>
              <w:rFonts w:ascii="TH Sarabun New" w:hAnsi="TH Sarabun New" w:cs="TH Sarabun New"/>
              <w:sz w:val="28"/>
              <w:szCs w:val="28"/>
            </w:rPr>
            <w:t>code.org</w:t>
          </w:r>
        </w:p>
        <w:p w14:paraId="21922ADA" w14:textId="38104FF4" w:rsidR="00A8541B" w:rsidRPr="002D6188" w:rsidRDefault="00A8541B" w:rsidP="00C4774B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ตัวเกมแบ่งออกเป็นข้อ</w:t>
          </w:r>
          <w:del w:id="71" w:author="Atiwitch Muongsorn" w:date="2019-11-26T12:31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ๆ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โดยแต่ละข้อเป็นโจทย์ที่มีความคล้ายกัน คือให้ผู้เล่นเดินไปยังจุดหมายที่เกม</w:t>
          </w:r>
          <w:del w:id="72" w:author="Atiwitch Muongsorn" w:date="2019-11-26T12:31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 xml:space="preserve">ต้องการ </w:delText>
            </w:r>
          </w:del>
          <w:ins w:id="73" w:author="Atiwitch Muongsorn" w:date="2019-11-26T12:31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>กำหนด</w:t>
            </w:r>
            <w:r w:rsidR="00FB6A08"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 </w:t>
            </w:r>
          </w:ins>
          <w:commentRangeStart w:id="74"/>
          <w:del w:id="75" w:author="Atiwitch Muongsorn" w:date="2019-11-26T12:31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หรือตา</w:delText>
            </w:r>
            <w:r w:rsidR="004A573E" w:rsidDel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delText>มที่เกมกำหนด</w:delText>
            </w:r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 xml:space="preserve"> </w:delText>
            </w:r>
            <w:commentRangeEnd w:id="74"/>
            <w:r w:rsidR="000631F9" w:rsidDel="00FB6A08">
              <w:rPr>
                <w:rStyle w:val="CommentReference"/>
                <w:rFonts w:cs="Angsana New"/>
              </w:rPr>
              <w:commentReference w:id="74"/>
            </w:r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แต่ว่าจะ</w:delText>
            </w:r>
          </w:del>
          <w:ins w:id="76" w:author="Atiwitch Muongsorn" w:date="2019-11-26T12:31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>เกม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ไม่ได้ให้ผู้เล่นเขียนโค้ด</w:t>
          </w:r>
          <w:del w:id="77" w:author="Atiwitch Muongsorn" w:date="2019-11-26T12:31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 xml:space="preserve"> 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ภาษาคอมพิวเตอร์โดยตรง แต่</w:t>
          </w:r>
          <w:del w:id="78" w:author="Atiwitch Muongsorn" w:date="2019-11-26T12:32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เป็นการ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ให้ผู้เล่นหยิบบล็อคที่เกมเป็น</w:t>
          </w:r>
          <w:ins w:id="79" w:author="Atiwitch Muongsorn" w:date="2019-11-26T12:32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>ผู้กำหนด</w:t>
            </w:r>
          </w:ins>
          <w:del w:id="80" w:author="Atiwitch Muongsorn" w:date="2019-11-26T12:32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คนค่อย</w:delText>
            </w:r>
            <w:r w:rsidR="000631F9" w:rsidDel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delText>ๆ</w:delText>
            </w:r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เพิ่มความสามารถเข้ามาเรื่อย</w:delText>
            </w:r>
            <w:r w:rsidR="000631F9" w:rsidDel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delText>ๆ</w:delText>
            </w:r>
          </w:del>
          <w:ins w:id="81" w:author="Atiwitch Muongsorn" w:date="2019-11-26T12:32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>ให้จากภาพที่ 6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</w:t>
          </w:r>
          <w:del w:id="82" w:author="Atiwitch Muongsorn" w:date="2019-11-26T12:33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แล้วแต่ว่า</w:delText>
            </w:r>
          </w:del>
          <w:ins w:id="83" w:author="Atiwitch Muongsorn" w:date="2019-11-26T12:33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>ซึ่งแต่ละ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ด่านนั้น</w:t>
          </w:r>
          <w:del w:id="84" w:author="Atiwitch Muongsorn" w:date="2019-11-26T12:33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ต้องให้บล็อคในลักษณะอย่างไร</w:delText>
            </w:r>
          </w:del>
          <w:ins w:id="85" w:author="Atiwitch Muongsorn" w:date="2019-11-26T12:33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>เกมจะให้มา</w:t>
            </w:r>
          </w:ins>
          <w:r w:rsidR="00835E95">
            <w:rPr>
              <w:rFonts w:ascii="TH Sarabun New" w:hAnsi="TH Sarabun New" w:cs="TH Sarabun New" w:hint="cs"/>
              <w:sz w:val="36"/>
              <w:szCs w:val="36"/>
              <w:cs/>
            </w:rPr>
            <w:t>แตกต่างกัน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โดยการกระทำ</w:t>
          </w:r>
          <w:r w:rsidR="000631F9">
            <w:rPr>
              <w:rFonts w:ascii="TH Sarabun New" w:hAnsi="TH Sarabun New" w:cs="TH Sarabun New" w:hint="cs"/>
              <w:sz w:val="36"/>
              <w:szCs w:val="36"/>
              <w:cs/>
            </w:rPr>
            <w:t>ข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องตัวละครจะเรียง</w:t>
          </w:r>
          <w:r w:rsidR="000631F9">
            <w:rPr>
              <w:rFonts w:ascii="TH Sarabun New" w:hAnsi="TH Sarabun New" w:cs="TH Sarabun New" w:hint="cs"/>
              <w:sz w:val="36"/>
              <w:szCs w:val="36"/>
              <w:cs/>
            </w:rPr>
            <w:t>ต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ามลำดับบล็อคที่ผู้เล่นหยิบมาวางต่อกัน</w:t>
          </w:r>
        </w:p>
        <w:p w14:paraId="5C3C929D" w14:textId="4B923505" w:rsidR="00A8541B" w:rsidRPr="002D6188" w:rsidRDefault="00A8541B" w:rsidP="00A30B76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  <w:cs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ข้อเสีย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 xml:space="preserve">: 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เกมไม่ได้ให้ผู้เล่นได้</w:t>
          </w:r>
          <w:del w:id="86" w:author="Atiwitch Muongsorn" w:date="2019-11-26T12:33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สามารถ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แก้ไข้โค้ด</w:t>
          </w:r>
          <w:del w:id="87" w:author="Atiwitch Muongsorn" w:date="2019-11-26T12:33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ได้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อย่างอิสระ เกมไม่</w:t>
          </w:r>
          <w:del w:id="88" w:author="Atiwitch Muongsorn" w:date="2019-11-26T12:34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สามารถ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ให้ผู้เล่นได้เขียนโค้ดนอกจากบล็อคที่ให้มาได้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br w:type="page"/>
          </w:r>
        </w:p>
        <w:p w14:paraId="2DAF3B36" w14:textId="6ABEAFFB" w:rsidR="00CF36E4" w:rsidRPr="00F01EB6" w:rsidRDefault="002A0EAA" w:rsidP="00A30B76">
          <w:pPr>
            <w:spacing w:after="0"/>
            <w:ind w:left="720"/>
            <w:jc w:val="thaiDistribute"/>
            <w:rPr>
              <w:rFonts w:ascii="TH Sarabun New" w:hAnsi="TH Sarabun New" w:cs="TH Sarabun New"/>
              <w:b/>
              <w:bCs/>
              <w:sz w:val="36"/>
              <w:szCs w:val="36"/>
            </w:rPr>
          </w:pPr>
          <w:r w:rsidRPr="00F01EB6">
            <w:rPr>
              <w:rFonts w:ascii="TH Sarabun New" w:hAnsi="TH Sarabun New" w:cs="TH Sarabun New"/>
              <w:b/>
              <w:bCs/>
              <w:sz w:val="36"/>
              <w:szCs w:val="36"/>
            </w:rPr>
            <w:lastRenderedPageBreak/>
            <w:t>code monkey</w:t>
          </w:r>
        </w:p>
        <w:p w14:paraId="03328DBD" w14:textId="77777777" w:rsidR="00E04CCD" w:rsidRPr="002D6188" w:rsidRDefault="002A0EAA">
          <w:pPr>
            <w:keepNext/>
            <w:spacing w:after="0"/>
            <w:jc w:val="thaiDistribute"/>
            <w:rPr>
              <w:rFonts w:ascii="TH Sarabun New" w:hAnsi="TH Sarabun New" w:cs="TH Sarabun New"/>
            </w:rPr>
            <w:pPrChange w:id="89" w:author="Atiwitch Muongsorn" w:date="2019-11-26T13:40:00Z">
              <w:pPr>
                <w:keepNext/>
                <w:spacing w:after="0"/>
                <w:jc w:val="center"/>
              </w:pPr>
            </w:pPrChange>
          </w:pPr>
          <w:r w:rsidRPr="002D6188">
            <w:rPr>
              <w:rFonts w:ascii="TH Sarabun New" w:hAnsi="TH Sarabun New" w:cs="TH Sarabun New"/>
              <w:noProof/>
              <w:sz w:val="36"/>
              <w:szCs w:val="36"/>
            </w:rPr>
            <w:drawing>
              <wp:inline distT="0" distB="0" distL="0" distR="0" wp14:anchorId="3D351B23" wp14:editId="395EEB14">
                <wp:extent cx="5943600" cy="2971800"/>
                <wp:effectExtent l="0" t="0" r="0" b="0"/>
                <wp:docPr id="6" name="รูปภาพ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code-monkey-metaphor-880x440.jpg"/>
                        <pic:cNvPicPr/>
                      </pic:nvPicPr>
                      <pic:blipFill>
                        <a:blip r:embed="rId1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2971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DAA06F9" w14:textId="60DB2121" w:rsidR="00EB2A63" w:rsidRPr="002D6188" w:rsidRDefault="00E04CCD" w:rsidP="002B49CF">
          <w:pPr>
            <w:pStyle w:val="Caption"/>
            <w:jc w:val="center"/>
            <w:rPr>
              <w:rFonts w:ascii="TH Sarabun New" w:hAnsi="TH Sarabun New" w:cs="TH Sarabun New"/>
              <w:sz w:val="28"/>
              <w:szCs w:val="28"/>
            </w:rPr>
          </w:pP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ภาพที่ 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begin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 xml:space="preserve">SEQ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ภาพที่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>\* ARABIC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separate"/>
          </w:r>
          <w:r w:rsidR="003F4307">
            <w:rPr>
              <w:rFonts w:ascii="TH Sarabun New" w:hAnsi="TH Sarabun New" w:cs="TH Sarabun New"/>
              <w:noProof/>
              <w:sz w:val="28"/>
              <w:szCs w:val="28"/>
              <w:cs/>
            </w:rPr>
            <w:t>7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end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 ตัวอย่างโค้ดของเกม </w:t>
          </w:r>
          <w:r w:rsidRPr="002D6188">
            <w:rPr>
              <w:rFonts w:ascii="TH Sarabun New" w:hAnsi="TH Sarabun New" w:cs="TH Sarabun New"/>
              <w:sz w:val="28"/>
              <w:szCs w:val="28"/>
            </w:rPr>
            <w:t>code monkey</w:t>
          </w:r>
        </w:p>
        <w:p w14:paraId="4AB09335" w14:textId="24D5AFE4" w:rsidR="001D78FD" w:rsidRPr="002D6188" w:rsidRDefault="001D78FD" w:rsidP="00C4774B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ตัวเกมจะให้ผู้เล่</w:t>
          </w:r>
          <w:r w:rsidR="00574543">
            <w:rPr>
              <w:rFonts w:ascii="TH Sarabun New" w:hAnsi="TH Sarabun New" w:cs="TH Sarabun New" w:hint="cs"/>
              <w:sz w:val="36"/>
              <w:szCs w:val="36"/>
              <w:cs/>
            </w:rPr>
            <w:t>น</w:t>
          </w:r>
          <w:ins w:id="90" w:author="Atiwitch Muongsorn" w:date="2019-11-26T12:34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>ควบคุม</w:t>
            </w:r>
          </w:ins>
          <w:del w:id="91" w:author="Atiwitch Muongsorn" w:date="2019-11-26T12:34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เป็น</w:delText>
            </w:r>
          </w:del>
          <w:r w:rsidR="00574543">
            <w:rPr>
              <w:rFonts w:ascii="TH Sarabun New" w:hAnsi="TH Sarabun New" w:cs="TH Sarabun New" w:hint="cs"/>
              <w:sz w:val="36"/>
              <w:szCs w:val="36"/>
              <w:cs/>
            </w:rPr>
            <w:t>ตัวละคร</w:t>
          </w:r>
          <w:del w:id="92" w:author="Atiwitch Muongsorn" w:date="2019-11-26T12:34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ลิง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โดยต้องทำให้</w:t>
          </w:r>
          <w:del w:id="93" w:author="Atiwitch Muongsorn" w:date="2019-11-26T12:34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ลิง</w:delText>
            </w:r>
          </w:del>
          <w:ins w:id="94" w:author="Atiwitch Muongsorn" w:date="2019-11-26T12:34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>ตัวละคร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เดินไปเก็บกล้วยให้ได้ ถึงจะผ่านด่าน</w:t>
          </w:r>
        </w:p>
        <w:p w14:paraId="6EEFC94B" w14:textId="07072D02" w:rsidR="00A8541B" w:rsidRPr="002D6188" w:rsidRDefault="001D78FD" w:rsidP="00A30B76">
          <w:pPr>
            <w:spacing w:after="0"/>
            <w:jc w:val="thaiDistribute"/>
            <w:rPr>
              <w:rFonts w:ascii="TH Sarabun New" w:hAnsi="TH Sarabun New" w:cs="TH Sarabun New"/>
              <w:sz w:val="36"/>
              <w:szCs w:val="36"/>
              <w:cs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โดยการที่ให้ผู้เล่น</w:t>
          </w:r>
          <w:ins w:id="95" w:author="Atiwitch Muongsorn" w:date="2019-11-26T12:35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>ควบคุมลิงผ่านการ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เขียนโค้ด เพื่อให้ลิงแสดงการกระทำตามที่ผู้เล่นใส่ ด้วยตัวอย่างของโค้ด</w:t>
          </w:r>
          <w:r w:rsidR="000631F9">
            <w:rPr>
              <w:rFonts w:ascii="TH Sarabun New" w:hAnsi="TH Sarabun New" w:cs="TH Sarabun New" w:hint="cs"/>
              <w:sz w:val="36"/>
              <w:szCs w:val="36"/>
              <w:cs/>
            </w:rPr>
            <w:t>ที่</w:t>
          </w:r>
          <w:ins w:id="96" w:author="Atiwitch Muongsorn" w:date="2019-11-26T12:35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>ให้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ไม่ได้ซับซ้อน เช่น</w:t>
          </w:r>
          <w:ins w:id="97" w:author="Atiwitch Muongsorn" w:date="2019-11-26T12:36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จากภาพที่ 7 ผู้เล่นใส่คำสั่งว่า </w:t>
            </w:r>
            <w:r w:rsidR="00FB6A08">
              <w:rPr>
                <w:rFonts w:ascii="TH Sarabun New" w:hAnsi="TH Sarabun New" w:cs="TH Sarabun New"/>
                <w:sz w:val="36"/>
                <w:szCs w:val="36"/>
              </w:rPr>
              <w:t>“step 13”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 xml:space="preserve">step </w:t>
          </w:r>
          <w:del w:id="98" w:author="Atiwitch Muongsorn" w:date="2019-11-26T12:36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ก็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คือ</w:t>
          </w:r>
          <w:ins w:id="99" w:author="Atiwitch Muongsorn" w:date="2019-11-26T12:36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>การ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ให้ลิงเดิน</w:t>
          </w:r>
          <w:ins w:id="100" w:author="Atiwitch Muongsorn" w:date="2019-11-26T12:35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>หน้า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หลังจากนั้นตามด้วยตัวเลข เป็นจำนวนก้าวที่ลิงจะเดินไปยังทิศทางปัจจุบันที่ลิงกำลังหันหน้าอยู่</w:t>
          </w:r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br w:type="page"/>
          </w:r>
        </w:p>
        <w:p w14:paraId="687DCB73" w14:textId="69C2753C" w:rsidR="002A0EAA" w:rsidRPr="00F01EB6" w:rsidRDefault="002A0EAA" w:rsidP="00A30B76">
          <w:pPr>
            <w:spacing w:after="0"/>
            <w:ind w:firstLine="720"/>
            <w:jc w:val="thaiDistribute"/>
            <w:rPr>
              <w:rFonts w:ascii="TH Sarabun New" w:hAnsi="TH Sarabun New" w:cs="TH Sarabun New"/>
              <w:b/>
              <w:bCs/>
              <w:sz w:val="36"/>
              <w:szCs w:val="36"/>
            </w:rPr>
          </w:pPr>
          <w:r w:rsidRPr="00F01EB6">
            <w:rPr>
              <w:rFonts w:ascii="TH Sarabun New" w:hAnsi="TH Sarabun New" w:cs="TH Sarabun New"/>
              <w:b/>
              <w:bCs/>
              <w:sz w:val="36"/>
              <w:szCs w:val="36"/>
            </w:rPr>
            <w:lastRenderedPageBreak/>
            <w:t>human resource machine</w:t>
          </w:r>
        </w:p>
        <w:p w14:paraId="2E97E8E9" w14:textId="77777777" w:rsidR="00E04CCD" w:rsidRPr="002D6188" w:rsidRDefault="002A0EAA">
          <w:pPr>
            <w:keepNext/>
            <w:spacing w:after="0"/>
            <w:jc w:val="thaiDistribute"/>
            <w:rPr>
              <w:rFonts w:ascii="TH Sarabun New" w:hAnsi="TH Sarabun New" w:cs="TH Sarabun New"/>
            </w:rPr>
            <w:pPrChange w:id="101" w:author="Atiwitch Muongsorn" w:date="2019-11-26T13:40:00Z">
              <w:pPr>
                <w:keepNext/>
                <w:spacing w:after="0"/>
                <w:jc w:val="center"/>
              </w:pPr>
            </w:pPrChange>
          </w:pPr>
          <w:r w:rsidRPr="002D6188">
            <w:rPr>
              <w:rFonts w:ascii="TH Sarabun New" w:hAnsi="TH Sarabun New" w:cs="TH Sarabun New"/>
              <w:noProof/>
              <w:sz w:val="36"/>
              <w:szCs w:val="36"/>
            </w:rPr>
            <w:drawing>
              <wp:inline distT="0" distB="0" distL="0" distR="0" wp14:anchorId="096D1E2F" wp14:editId="3A2BA23A">
                <wp:extent cx="5943600" cy="3357880"/>
                <wp:effectExtent l="0" t="0" r="0" b="0"/>
                <wp:docPr id="8" name="รูปภาพ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df47dc20ebf876a54814d812526b5cf7b5c06e80b302326274f880c8cf6a1b34_product_card_v2_mobile_slider_639.jpg"/>
                        <pic:cNvPicPr/>
                      </pic:nvPicPr>
                      <pic:blipFill>
                        <a:blip r:embed="rId1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357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CE068AF" w14:textId="68AD5CD4" w:rsidR="00EB2A63" w:rsidRPr="002D6188" w:rsidRDefault="00E04CCD" w:rsidP="002B49CF">
          <w:pPr>
            <w:pStyle w:val="Caption"/>
            <w:jc w:val="center"/>
            <w:rPr>
              <w:rFonts w:ascii="TH Sarabun New" w:hAnsi="TH Sarabun New" w:cs="TH Sarabun New"/>
              <w:sz w:val="28"/>
              <w:szCs w:val="28"/>
            </w:rPr>
          </w:pP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ภาพที่ 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begin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 xml:space="preserve">SEQ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ภาพที่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>\* ARABIC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separate"/>
          </w:r>
          <w:r w:rsidR="003F4307">
            <w:rPr>
              <w:rFonts w:ascii="TH Sarabun New" w:hAnsi="TH Sarabun New" w:cs="TH Sarabun New"/>
              <w:noProof/>
              <w:sz w:val="28"/>
              <w:szCs w:val="28"/>
              <w:cs/>
            </w:rPr>
            <w:t>8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end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  ตัวอย่างเกม </w:t>
          </w:r>
          <w:r w:rsidRPr="002D6188">
            <w:rPr>
              <w:rFonts w:ascii="TH Sarabun New" w:hAnsi="TH Sarabun New" w:cs="TH Sarabun New"/>
              <w:sz w:val="28"/>
              <w:szCs w:val="28"/>
            </w:rPr>
            <w:t>human resource manchin</w:t>
          </w:r>
        </w:p>
        <w:p w14:paraId="25252E9A" w14:textId="2D898EFB" w:rsidR="00A8541B" w:rsidRPr="002D6188" w:rsidRDefault="001D78FD" w:rsidP="00C4774B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  <w:cs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ตัวเกมแบ่งเป็นด่าน</w:t>
          </w:r>
          <w:del w:id="102" w:author="Atiwitch Muongsorn" w:date="2019-11-26T12:37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ๆ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โดยแต่ละด่านจะมีโจทย์ให้ผู้เล่นทำตามโจทย์ โดยการนำกล่องตัวเลขจากช่อง 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 xml:space="preserve">IN 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ไปวางยังช่อง 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 xml:space="preserve">OUT 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โดย</w:t>
          </w:r>
          <w:del w:id="103" w:author="Atiwitch Muongsorn" w:date="2019-11-26T12:37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ต้อง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คำนึงถึง</w:t>
          </w:r>
          <w:del w:id="104" w:author="Atiwitch Muongsorn" w:date="2019-11-26T12:37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ตัว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โจทย์ใน</w:t>
          </w:r>
          <w:del w:id="105" w:author="Atiwitch Muongsorn" w:date="2019-11-26T12:37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แต่ละ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ด่าน</w:t>
          </w:r>
          <w:ins w:id="106" w:author="Atiwitch Muongsorn" w:date="2019-11-26T12:37:00Z">
            <w:r w:rsidR="00FB6A08">
              <w:rPr>
                <w:rFonts w:ascii="TH Sarabun New" w:hAnsi="TH Sarabun New" w:cs="TH Sarabun New" w:hint="cs"/>
                <w:sz w:val="36"/>
                <w:szCs w:val="36"/>
                <w:cs/>
              </w:rPr>
              <w:t>นั้น</w:t>
            </w:r>
          </w:ins>
          <w:del w:id="107" w:author="Atiwitch Muongsorn" w:date="2019-11-26T12:37:00Z">
            <w:r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ด้วย</w:delText>
            </w:r>
          </w:del>
          <w:r w:rsidR="004E74E8"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</w:t>
          </w:r>
          <w:ins w:id="108" w:author="Atiwitch Muongsorn" w:date="2019-11-26T12:38:00Z">
            <w:r w:rsidR="00E02C57">
              <w:rPr>
                <w:rFonts w:ascii="TH Sarabun New" w:hAnsi="TH Sarabun New" w:cs="TH Sarabun New" w:hint="cs"/>
                <w:sz w:val="36"/>
                <w:szCs w:val="36"/>
                <w:cs/>
              </w:rPr>
              <w:t>ภาพในเกม</w:t>
            </w:r>
          </w:ins>
          <w:del w:id="109" w:author="Atiwitch Muongsorn" w:date="2019-11-26T12:38:00Z">
            <w:r w:rsidR="004E74E8" w:rsidRPr="002D6188" w:rsidDel="00FB6A08">
              <w:rPr>
                <w:rFonts w:ascii="TH Sarabun New" w:hAnsi="TH Sarabun New" w:cs="TH Sarabun New"/>
                <w:sz w:val="36"/>
                <w:szCs w:val="36"/>
                <w:cs/>
              </w:rPr>
              <w:delText>โดยแต่ละด่าน</w:delText>
            </w:r>
          </w:del>
          <w:commentRangeStart w:id="110"/>
          <w:r w:rsidR="004E74E8" w:rsidRPr="002D6188">
            <w:rPr>
              <w:rFonts w:ascii="TH Sarabun New" w:hAnsi="TH Sarabun New" w:cs="TH Sarabun New"/>
              <w:sz w:val="36"/>
              <w:szCs w:val="36"/>
              <w:cs/>
            </w:rPr>
            <w:t>ตัวละ</w:t>
          </w:r>
          <w:r w:rsidR="004A573E">
            <w:rPr>
              <w:rFonts w:ascii="TH Sarabun New" w:hAnsi="TH Sarabun New" w:cs="TH Sarabun New" w:hint="cs"/>
              <w:sz w:val="36"/>
              <w:szCs w:val="36"/>
              <w:cs/>
            </w:rPr>
            <w:t>คร</w:t>
          </w:r>
          <w:r w:rsidR="004E74E8" w:rsidRPr="002D6188">
            <w:rPr>
              <w:rFonts w:ascii="TH Sarabun New" w:hAnsi="TH Sarabun New" w:cs="TH Sarabun New"/>
              <w:sz w:val="36"/>
              <w:szCs w:val="36"/>
              <w:cs/>
            </w:rPr>
            <w:t>มี</w:t>
          </w:r>
          <w:commentRangeEnd w:id="110"/>
          <w:r w:rsidR="000631F9">
            <w:rPr>
              <w:rStyle w:val="CommentReference"/>
              <w:rFonts w:cs="Angsana New"/>
            </w:rPr>
            <w:commentReference w:id="110"/>
          </w:r>
          <w:r w:rsidR="004E74E8" w:rsidRPr="002D6188">
            <w:rPr>
              <w:rFonts w:ascii="TH Sarabun New" w:hAnsi="TH Sarabun New" w:cs="TH Sarabun New"/>
              <w:sz w:val="36"/>
              <w:szCs w:val="36"/>
              <w:cs/>
            </w:rPr>
            <w:t>ความสามารถ</w:t>
          </w:r>
          <w:ins w:id="111" w:author="Atiwitch Muongsorn" w:date="2019-11-26T12:38:00Z">
            <w:r w:rsidR="00E02C57">
              <w:rPr>
                <w:rFonts w:ascii="TH Sarabun New" w:hAnsi="TH Sarabun New" w:cs="TH Sarabun New" w:hint="cs"/>
                <w:sz w:val="36"/>
                <w:szCs w:val="36"/>
                <w:cs/>
              </w:rPr>
              <w:t>หลากหลาย</w:t>
            </w:r>
          </w:ins>
          <w:r w:rsidR="004E74E8"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เช่น ลบเลขไปหนึ่งจากเลขที่ตัวละครถืออยู่ </w:t>
          </w:r>
          <w:ins w:id="112" w:author="Atiwitch Muongsorn" w:date="2019-11-26T12:39:00Z">
            <w:r w:rsidR="00E02C57">
              <w:rPr>
                <w:rFonts w:ascii="TH Sarabun New" w:hAnsi="TH Sarabun New" w:cs="TH Sarabun New" w:hint="cs"/>
                <w:sz w:val="36"/>
                <w:szCs w:val="36"/>
                <w:cs/>
              </w:rPr>
              <w:t>จากภาพที่ 8 ผู้เล่นต้องหยิบบล็อคมาวางในหน้าต่าง</w:t>
            </w:r>
          </w:ins>
          <w:ins w:id="113" w:author="Atiwitch Muongsorn" w:date="2019-11-26T12:40:00Z">
            <w:r w:rsidR="00E02C57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</w:t>
            </w:r>
            <w:r w:rsidR="00E02C57">
              <w:rPr>
                <w:rFonts w:ascii="TH Sarabun New" w:hAnsi="TH Sarabun New" w:cs="TH Sarabun New"/>
                <w:sz w:val="36"/>
                <w:szCs w:val="36"/>
              </w:rPr>
              <w:t>execute</w:t>
            </w:r>
          </w:ins>
          <w:ins w:id="114" w:author="Atiwitch Muongsorn" w:date="2019-11-26T12:39:00Z">
            <w:r w:rsidR="00E02C57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เพื่อให้</w:t>
            </w:r>
          </w:ins>
          <w:del w:id="115" w:author="Atiwitch Muongsorn" w:date="2019-11-26T12:39:00Z">
            <w:r w:rsidR="004E74E8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โดย</w:delText>
            </w:r>
          </w:del>
          <w:r w:rsidR="004E74E8" w:rsidRPr="002D6188">
            <w:rPr>
              <w:rFonts w:ascii="TH Sarabun New" w:hAnsi="TH Sarabun New" w:cs="TH Sarabun New"/>
              <w:sz w:val="36"/>
              <w:szCs w:val="36"/>
              <w:cs/>
            </w:rPr>
            <w:t>ตัวละคร</w:t>
          </w:r>
          <w:del w:id="116" w:author="Atiwitch Muongsorn" w:date="2019-11-26T12:39:00Z">
            <w:r w:rsidR="004E74E8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จะ</w:delText>
            </w:r>
          </w:del>
          <w:r w:rsidR="004E74E8" w:rsidRPr="002D6188">
            <w:rPr>
              <w:rFonts w:ascii="TH Sarabun New" w:hAnsi="TH Sarabun New" w:cs="TH Sarabun New"/>
              <w:sz w:val="36"/>
              <w:szCs w:val="36"/>
              <w:cs/>
            </w:rPr>
            <w:t>ทำตาม</w:t>
          </w:r>
          <w:del w:id="117" w:author="Atiwitch Muongsorn" w:date="2019-11-26T12:39:00Z">
            <w:r w:rsidR="004E74E8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บล็อ</w:delText>
            </w:r>
          </w:del>
          <w:del w:id="118" w:author="Atiwitch Muongsorn" w:date="2019-11-26T12:38:00Z">
            <w:r w:rsidR="004E74E8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ต</w:delText>
            </w:r>
          </w:del>
          <w:ins w:id="119" w:author="Atiwitch Muongsorn" w:date="2019-11-26T12:40:00Z">
            <w:r w:rsidR="00E02C57">
              <w:rPr>
                <w:rFonts w:ascii="TH Sarabun New" w:hAnsi="TH Sarabun New" w:cs="TH Sarabun New" w:hint="cs"/>
                <w:sz w:val="36"/>
                <w:szCs w:val="36"/>
                <w:cs/>
              </w:rPr>
              <w:t>คำสั่ง</w:t>
            </w:r>
          </w:ins>
          <w:r w:rsidR="004E74E8" w:rsidRPr="002D6188">
            <w:rPr>
              <w:rFonts w:ascii="TH Sarabun New" w:hAnsi="TH Sarabun New" w:cs="TH Sarabun New"/>
              <w:sz w:val="36"/>
              <w:szCs w:val="36"/>
              <w:cs/>
            </w:rPr>
            <w:t>ที่ผู้เล่น</w:t>
          </w:r>
          <w:del w:id="120" w:author="Atiwitch Muongsorn" w:date="2019-11-26T12:40:00Z">
            <w:r w:rsidR="004E74E8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 xml:space="preserve">ลากมาวางในช่อง </w:delText>
            </w:r>
            <w:r w:rsidR="004E74E8" w:rsidRPr="002D6188" w:rsidDel="00E02C57">
              <w:rPr>
                <w:rFonts w:ascii="TH Sarabun New" w:hAnsi="TH Sarabun New" w:cs="TH Sarabun New"/>
                <w:sz w:val="36"/>
                <w:szCs w:val="36"/>
              </w:rPr>
              <w:delText>execute</w:delText>
            </w:r>
          </w:del>
          <w:ins w:id="121" w:author="Atiwitch Muongsorn" w:date="2019-11-26T12:40:00Z">
            <w:r w:rsidR="00E02C57">
              <w:rPr>
                <w:rFonts w:ascii="TH Sarabun New" w:hAnsi="TH Sarabun New" w:cs="TH Sarabun New" w:hint="cs"/>
                <w:sz w:val="36"/>
                <w:szCs w:val="36"/>
                <w:cs/>
              </w:rPr>
              <w:t>ต้องการ</w:t>
            </w:r>
          </w:ins>
          <w:r w:rsidR="004E74E8" w:rsidRPr="002D6188">
            <w:rPr>
              <w:rFonts w:ascii="TH Sarabun New" w:hAnsi="TH Sarabun New" w:cs="TH Sarabun New"/>
              <w:sz w:val="36"/>
              <w:szCs w:val="36"/>
            </w:rPr>
            <w:t xml:space="preserve"> </w:t>
          </w:r>
          <w:r w:rsidR="004E74E8" w:rsidRPr="002D6188">
            <w:rPr>
              <w:rFonts w:ascii="TH Sarabun New" w:hAnsi="TH Sarabun New" w:cs="TH Sarabun New"/>
              <w:sz w:val="36"/>
              <w:szCs w:val="36"/>
              <w:cs/>
            </w:rPr>
            <w:t>เป็นลำดับ</w:t>
          </w:r>
          <w:r w:rsidR="000631F9">
            <w:rPr>
              <w:rFonts w:ascii="TH Sarabun New" w:hAnsi="TH Sarabun New" w:cs="TH Sarabun New" w:hint="cs"/>
              <w:sz w:val="36"/>
              <w:szCs w:val="36"/>
              <w:cs/>
            </w:rPr>
            <w:t>จาก</w:t>
          </w:r>
          <w:r w:rsidR="004E74E8"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บนลงล่าง </w:t>
          </w:r>
          <w:del w:id="122" w:author="Atiwitch Muongsorn" w:date="2019-11-26T12:40:00Z">
            <w:r w:rsidR="004E74E8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ใน</w:delText>
            </w:r>
          </w:del>
          <w:r w:rsidR="004E74E8" w:rsidRPr="002D6188">
            <w:rPr>
              <w:rFonts w:ascii="TH Sarabun New" w:hAnsi="TH Sarabun New" w:cs="TH Sarabun New"/>
              <w:sz w:val="36"/>
              <w:szCs w:val="36"/>
              <w:cs/>
            </w:rPr>
            <w:t>ส่วนของคำสั่งที่</w:t>
          </w:r>
          <w:r w:rsidR="004A573E">
            <w:rPr>
              <w:rFonts w:ascii="TH Sarabun New" w:hAnsi="TH Sarabun New" w:cs="TH Sarabun New" w:hint="cs"/>
              <w:sz w:val="36"/>
              <w:szCs w:val="36"/>
              <w:cs/>
            </w:rPr>
            <w:t>ทำ</w:t>
          </w:r>
          <w:r w:rsidR="004E74E8" w:rsidRPr="002D6188">
            <w:rPr>
              <w:rFonts w:ascii="TH Sarabun New" w:hAnsi="TH Sarabun New" w:cs="TH Sarabun New"/>
              <w:sz w:val="36"/>
              <w:szCs w:val="36"/>
              <w:cs/>
            </w:rPr>
            <w:t>ตามเงื่อนไข หรือเป็นลูปจะมีลูกศรชี้ เพื่อบอกว่าจะไปยังบรรทัดไหน ของ</w:t>
          </w:r>
          <w:del w:id="123" w:author="Atiwitch Muongsorn" w:date="2019-11-26T12:41:00Z">
            <w:r w:rsidR="004E74E8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ลำดับ</w:delText>
            </w:r>
          </w:del>
          <w:r w:rsidR="004E74E8" w:rsidRPr="002D6188">
            <w:rPr>
              <w:rFonts w:ascii="TH Sarabun New" w:hAnsi="TH Sarabun New" w:cs="TH Sarabun New"/>
              <w:sz w:val="36"/>
              <w:szCs w:val="36"/>
              <w:cs/>
            </w:rPr>
            <w:t>การทำงาน</w:t>
          </w:r>
          <w:ins w:id="124" w:author="Atiwitch Muongsorn" w:date="2019-11-26T12:41:00Z">
            <w:r w:rsidR="00E02C57">
              <w:rPr>
                <w:rFonts w:ascii="TH Sarabun New" w:hAnsi="TH Sarabun New" w:cs="TH Sarabun New" w:hint="cs"/>
                <w:sz w:val="36"/>
                <w:szCs w:val="36"/>
                <w:cs/>
              </w:rPr>
              <w:t>ขั้น</w:t>
            </w:r>
          </w:ins>
          <w:commentRangeStart w:id="125"/>
          <w:r w:rsidR="004E74E8" w:rsidRPr="002D6188">
            <w:rPr>
              <w:rFonts w:ascii="TH Sarabun New" w:hAnsi="TH Sarabun New" w:cs="TH Sarabun New"/>
              <w:sz w:val="36"/>
              <w:szCs w:val="36"/>
              <w:cs/>
            </w:rPr>
            <w:t>ต่อ</w:t>
          </w:r>
          <w:commentRangeEnd w:id="125"/>
          <w:r w:rsidR="000631F9">
            <w:rPr>
              <w:rStyle w:val="CommentReference"/>
              <w:rFonts w:cs="Angsana New"/>
            </w:rPr>
            <w:commentReference w:id="125"/>
          </w:r>
          <w:ins w:id="126" w:author="winJ" w:date="2019-11-25T23:28:00Z">
            <w:r w:rsidR="00B83F3B">
              <w:rPr>
                <w:rFonts w:ascii="TH Sarabun New" w:hAnsi="TH Sarabun New" w:cs="TH Sarabun New" w:hint="cs"/>
                <w:sz w:val="36"/>
                <w:szCs w:val="36"/>
                <w:cs/>
              </w:rPr>
              <w:t>ไป</w:t>
            </w:r>
          </w:ins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br w:type="page"/>
          </w:r>
        </w:p>
        <w:p w14:paraId="7B89566B" w14:textId="007D34FB" w:rsidR="002A0EAA" w:rsidRPr="00F01EB6" w:rsidRDefault="002A0EAA" w:rsidP="00C4774B">
          <w:pPr>
            <w:spacing w:after="0"/>
            <w:ind w:firstLine="720"/>
            <w:jc w:val="thaiDistribute"/>
            <w:rPr>
              <w:rFonts w:ascii="TH Sarabun New" w:hAnsi="TH Sarabun New" w:cs="TH Sarabun New"/>
              <w:b/>
              <w:bCs/>
              <w:sz w:val="36"/>
              <w:szCs w:val="36"/>
            </w:rPr>
          </w:pPr>
          <w:r w:rsidRPr="00F01EB6">
            <w:rPr>
              <w:rFonts w:ascii="TH Sarabun New" w:hAnsi="TH Sarabun New" w:cs="TH Sarabun New"/>
              <w:b/>
              <w:bCs/>
              <w:sz w:val="36"/>
              <w:szCs w:val="36"/>
            </w:rPr>
            <w:lastRenderedPageBreak/>
            <w:t>checkio</w:t>
          </w:r>
        </w:p>
        <w:p w14:paraId="27F644E7" w14:textId="77777777" w:rsidR="00E04CCD" w:rsidRPr="002D6188" w:rsidRDefault="00A8541B">
          <w:pPr>
            <w:keepNext/>
            <w:spacing w:after="0"/>
            <w:jc w:val="thaiDistribute"/>
            <w:rPr>
              <w:rFonts w:ascii="TH Sarabun New" w:hAnsi="TH Sarabun New" w:cs="TH Sarabun New"/>
            </w:rPr>
            <w:pPrChange w:id="127" w:author="Atiwitch Muongsorn" w:date="2019-11-26T13:40:00Z">
              <w:pPr>
                <w:keepNext/>
                <w:spacing w:after="0"/>
                <w:jc w:val="center"/>
              </w:pPr>
            </w:pPrChange>
          </w:pPr>
          <w:r w:rsidRPr="002D6188">
            <w:rPr>
              <w:rFonts w:ascii="TH Sarabun New" w:hAnsi="TH Sarabun New" w:cs="TH Sarabun New"/>
              <w:noProof/>
              <w:sz w:val="36"/>
              <w:szCs w:val="36"/>
            </w:rPr>
            <w:drawing>
              <wp:inline distT="0" distB="0" distL="0" distR="0" wp14:anchorId="4741C5F7" wp14:editId="491D6B12">
                <wp:extent cx="5029200" cy="2720928"/>
                <wp:effectExtent l="0" t="0" r="0" b="3810"/>
                <wp:docPr id="12" name="Pictur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42465" cy="27281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0D89BBE" w14:textId="335252E0" w:rsidR="00C12DB6" w:rsidRPr="002D6188" w:rsidRDefault="00E04CCD" w:rsidP="002B49CF">
          <w:pPr>
            <w:pStyle w:val="Caption"/>
            <w:jc w:val="center"/>
            <w:rPr>
              <w:rFonts w:ascii="TH Sarabun New" w:hAnsi="TH Sarabun New" w:cs="TH Sarabun New"/>
              <w:sz w:val="28"/>
              <w:szCs w:val="28"/>
            </w:rPr>
          </w:pP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ภาพที่ 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begin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 xml:space="preserve">SEQ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ภาพที่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>\* ARABIC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separate"/>
          </w:r>
          <w:r w:rsidR="003F4307">
            <w:rPr>
              <w:rFonts w:ascii="TH Sarabun New" w:hAnsi="TH Sarabun New" w:cs="TH Sarabun New"/>
              <w:noProof/>
              <w:sz w:val="28"/>
              <w:szCs w:val="28"/>
              <w:cs/>
            </w:rPr>
            <w:t>9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end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  ตัวอย่างเกม </w:t>
          </w:r>
          <w:r w:rsidRPr="002D6188">
            <w:rPr>
              <w:rFonts w:ascii="TH Sarabun New" w:hAnsi="TH Sarabun New" w:cs="TH Sarabun New"/>
              <w:sz w:val="28"/>
              <w:szCs w:val="28"/>
            </w:rPr>
            <w:t xml:space="preserve">checkio 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>เมื่อเข้ามาในเกมเริ่มแรก</w:t>
          </w:r>
        </w:p>
        <w:p w14:paraId="46B2FE39" w14:textId="269CF06F" w:rsidR="00C12DB6" w:rsidRPr="002D6188" w:rsidRDefault="00E02C57" w:rsidP="00C4774B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ins w:id="128" w:author="Atiwitch Muongsorn" w:date="2019-11-26T12:41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จากภาพที่ 9 </w:t>
            </w:r>
          </w:ins>
          <w:r w:rsidR="00C12DB6" w:rsidRPr="002D6188">
            <w:rPr>
              <w:rFonts w:ascii="TH Sarabun New" w:hAnsi="TH Sarabun New" w:cs="TH Sarabun New"/>
              <w:sz w:val="36"/>
              <w:szCs w:val="36"/>
              <w:cs/>
            </w:rPr>
            <w:t>เกมจะให้</w:t>
          </w:r>
          <w:ins w:id="129" w:author="Atiwitch Muongsorn" w:date="2019-11-26T12:42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ผู้เล่น</w:t>
            </w:r>
          </w:ins>
          <w:del w:id="130" w:author="Atiwitch Muongsorn" w:date="2019-11-26T12:42:00Z">
            <w:r w:rsidR="00C12DB6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เรา</w:delText>
            </w:r>
          </w:del>
          <w:r w:rsidR="00C12DB6" w:rsidRPr="002D6188">
            <w:rPr>
              <w:rFonts w:ascii="TH Sarabun New" w:hAnsi="TH Sarabun New" w:cs="TH Sarabun New"/>
              <w:sz w:val="36"/>
              <w:szCs w:val="36"/>
              <w:cs/>
            </w:rPr>
            <w:t>เดิน</w:t>
          </w:r>
          <w:ins w:id="131" w:author="Atiwitch Muongsorn" w:date="2019-11-26T12:42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ทาง</w:t>
            </w:r>
          </w:ins>
          <w:r w:rsidR="00C12DB6" w:rsidRPr="002D6188">
            <w:rPr>
              <w:rFonts w:ascii="TH Sarabun New" w:hAnsi="TH Sarabun New" w:cs="TH Sarabun New"/>
              <w:sz w:val="36"/>
              <w:szCs w:val="36"/>
              <w:cs/>
            </w:rPr>
            <w:t>ไปยังเกาะต่างๆ เพื่อเรียนรู้การเขียนโปรแกรมด่านต่างๆ ตาม</w:t>
          </w:r>
          <w:ins w:id="132" w:author="Atiwitch Muongsorn" w:date="2019-11-26T12:42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เนื้อหา</w:t>
            </w:r>
          </w:ins>
          <w:del w:id="133" w:author="Atiwitch Muongsorn" w:date="2019-11-26T12:42:00Z">
            <w:r w:rsidR="00C12DB6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 xml:space="preserve"> </w:delText>
            </w:r>
            <w:r w:rsidR="00C12DB6" w:rsidRPr="002D6188" w:rsidDel="00E02C57">
              <w:rPr>
                <w:rFonts w:ascii="TH Sarabun New" w:hAnsi="TH Sarabun New" w:cs="TH Sarabun New"/>
                <w:sz w:val="36"/>
                <w:szCs w:val="36"/>
              </w:rPr>
              <w:delText xml:space="preserve">content </w:delText>
            </w:r>
          </w:del>
          <w:r w:rsidR="00C12DB6" w:rsidRPr="002D6188">
            <w:rPr>
              <w:rFonts w:ascii="TH Sarabun New" w:hAnsi="TH Sarabun New" w:cs="TH Sarabun New"/>
              <w:sz w:val="36"/>
              <w:szCs w:val="36"/>
              <w:cs/>
            </w:rPr>
            <w:t>ของเกาะเหล่านั</w:t>
          </w:r>
          <w:r w:rsidR="000631F9">
            <w:rPr>
              <w:rFonts w:ascii="TH Sarabun New" w:hAnsi="TH Sarabun New" w:cs="TH Sarabun New" w:hint="cs"/>
              <w:sz w:val="36"/>
              <w:szCs w:val="36"/>
              <w:cs/>
            </w:rPr>
            <w:t>้</w:t>
          </w:r>
          <w:r w:rsidR="00C12DB6"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น </w:t>
          </w:r>
          <w:r w:rsidR="00A72683" w:rsidRPr="00A72683">
            <w:rPr>
              <w:rFonts w:ascii="TH Sarabun New" w:hAnsi="TH Sarabun New" w:cs="TH Sarabun New"/>
              <w:sz w:val="36"/>
              <w:szCs w:val="36"/>
              <w:cs/>
            </w:rPr>
            <w:t>ในช่วงเริ่มเกมผู้เล่นต้องทำการผ่านเงื่อนไขของเกมก่อนจึงจะสามารถไปเล่นในเกาะถัดไปได้</w:t>
          </w:r>
          <w:del w:id="134" w:author="Atiwitch Muongsorn" w:date="2019-11-26T12:44:00Z">
            <w:r w:rsidR="00C12DB6" w:rsidRPr="002D6188" w:rsidDel="00E02C57">
              <w:rPr>
                <w:rFonts w:ascii="TH Sarabun New" w:hAnsi="TH Sarabun New" w:cs="TH Sarabun New"/>
                <w:sz w:val="36"/>
                <w:szCs w:val="36"/>
              </w:rPr>
              <w:delText xml:space="preserve"> </w:delText>
            </w:r>
            <w:r w:rsidR="00C12DB6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อยู่ได้</w:delText>
            </w:r>
          </w:del>
          <w:r w:rsidR="00C12DB6"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ซึ่งบางเกาะก็ต่อจากเกาะที</w:t>
          </w:r>
          <w:ins w:id="135" w:author="Atiwitch Muongsorn" w:date="2019-11-26T12:44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่ล็อค</w:t>
            </w:r>
          </w:ins>
          <w:del w:id="136" w:author="Atiwitch Muongsorn" w:date="2019-11-26T12:44:00Z">
            <w:r w:rsidR="00C12DB6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 xml:space="preserve">่ </w:delText>
            </w:r>
            <w:r w:rsidR="00C12DB6" w:rsidRPr="002D6188" w:rsidDel="00E02C57">
              <w:rPr>
                <w:rFonts w:ascii="TH Sarabun New" w:hAnsi="TH Sarabun New" w:cs="TH Sarabun New"/>
                <w:sz w:val="36"/>
                <w:szCs w:val="36"/>
              </w:rPr>
              <w:delText xml:space="preserve">Lock </w:delText>
            </w:r>
          </w:del>
          <w:r w:rsidR="00C12DB6" w:rsidRPr="002D6188">
            <w:rPr>
              <w:rFonts w:ascii="TH Sarabun New" w:hAnsi="TH Sarabun New" w:cs="TH Sarabun New"/>
              <w:sz w:val="36"/>
              <w:szCs w:val="36"/>
              <w:cs/>
            </w:rPr>
            <w:t>อยู่เช่นกัน</w:t>
          </w:r>
          <w:ins w:id="137" w:author="Atiwitch Muongsorn" w:date="2019-11-26T12:44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จึงทำให้ผู้เล่นไม่สามารถไปเกาะนั้นได้ก่อนจะผ่านเกาะก่อนหน้า</w:t>
            </w:r>
          </w:ins>
        </w:p>
        <w:p w14:paraId="4F2848F3" w14:textId="77777777" w:rsidR="00E04CCD" w:rsidRPr="002D6188" w:rsidRDefault="00A8541B">
          <w:pPr>
            <w:keepNext/>
            <w:spacing w:after="0"/>
            <w:jc w:val="thaiDistribute"/>
            <w:rPr>
              <w:rFonts w:ascii="TH Sarabun New" w:hAnsi="TH Sarabun New" w:cs="TH Sarabun New"/>
            </w:rPr>
            <w:pPrChange w:id="138" w:author="Atiwitch Muongsorn" w:date="2019-11-26T13:40:00Z">
              <w:pPr>
                <w:keepNext/>
                <w:spacing w:after="0"/>
                <w:jc w:val="center"/>
              </w:pPr>
            </w:pPrChange>
          </w:pPr>
          <w:r w:rsidRPr="002D6188">
            <w:rPr>
              <w:rFonts w:ascii="TH Sarabun New" w:hAnsi="TH Sarabun New" w:cs="TH Sarabun New"/>
              <w:noProof/>
              <w:sz w:val="36"/>
              <w:szCs w:val="36"/>
            </w:rPr>
            <w:drawing>
              <wp:inline distT="0" distB="0" distL="0" distR="0" wp14:anchorId="4A6019E2" wp14:editId="60B69813">
                <wp:extent cx="3484861" cy="3166533"/>
                <wp:effectExtent l="0" t="0" r="1905" b="0"/>
                <wp:docPr id="53" name="Picture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92177" cy="31731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31153D6" w14:textId="5E1B163A" w:rsidR="00C12DB6" w:rsidRPr="002D6188" w:rsidRDefault="00E04CCD" w:rsidP="002B49CF">
          <w:pPr>
            <w:pStyle w:val="Caption"/>
            <w:jc w:val="center"/>
            <w:rPr>
              <w:rFonts w:ascii="TH Sarabun New" w:hAnsi="TH Sarabun New" w:cs="TH Sarabun New"/>
              <w:sz w:val="28"/>
              <w:szCs w:val="28"/>
            </w:rPr>
          </w:pP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ภาพที่ 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begin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 xml:space="preserve">SEQ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ภาพที่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>\* ARABIC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separate"/>
          </w:r>
          <w:r w:rsidR="003F4307">
            <w:rPr>
              <w:rFonts w:ascii="TH Sarabun New" w:hAnsi="TH Sarabun New" w:cs="TH Sarabun New"/>
              <w:noProof/>
              <w:sz w:val="28"/>
              <w:szCs w:val="28"/>
              <w:cs/>
            </w:rPr>
            <w:t>10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end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 ตัวอย่างด่านต่างๆ ภายในเกาะของเกม </w:t>
          </w:r>
          <w:r w:rsidRPr="002D6188">
            <w:rPr>
              <w:rFonts w:ascii="TH Sarabun New" w:hAnsi="TH Sarabun New" w:cs="TH Sarabun New"/>
              <w:sz w:val="28"/>
              <w:szCs w:val="28"/>
            </w:rPr>
            <w:t>checkio</w:t>
          </w:r>
        </w:p>
        <w:p w14:paraId="4A837AE0" w14:textId="01E245D2" w:rsidR="00C12DB6" w:rsidRPr="002D6188" w:rsidRDefault="00E02C57" w:rsidP="00C4774B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ins w:id="139" w:author="Atiwitch Muongsorn" w:date="2019-11-26T12:45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lastRenderedPageBreak/>
              <w:t xml:space="preserve">จากภาพที่ 10 </w:t>
            </w:r>
          </w:ins>
          <w:del w:id="140" w:author="Atiwitch Muongsorn" w:date="2019-11-26T12:45:00Z">
            <w:r w:rsidR="00C12DB6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ซึ่ง</w:delText>
            </w:r>
          </w:del>
          <w:r w:rsidR="00C12DB6" w:rsidRPr="002D6188">
            <w:rPr>
              <w:rFonts w:ascii="TH Sarabun New" w:hAnsi="TH Sarabun New" w:cs="TH Sarabun New"/>
              <w:sz w:val="36"/>
              <w:szCs w:val="36"/>
              <w:cs/>
            </w:rPr>
            <w:t>พอเข้าไปในเกาะ</w:t>
          </w:r>
          <w:del w:id="141" w:author="Atiwitch Muongsorn" w:date="2019-11-26T12:45:00Z">
            <w:r w:rsidR="00C12DB6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นั</w:delText>
            </w:r>
            <w:r w:rsidR="00D241A0" w:rsidDel="00E02C57">
              <w:rPr>
                <w:rFonts w:ascii="TH Sarabun New" w:hAnsi="TH Sarabun New" w:cs="TH Sarabun New" w:hint="cs"/>
                <w:sz w:val="36"/>
                <w:szCs w:val="36"/>
                <w:cs/>
              </w:rPr>
              <w:delText>้</w:delText>
            </w:r>
            <w:r w:rsidR="00C12DB6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นก็</w:delText>
            </w:r>
          </w:del>
          <w:r w:rsidR="00C12DB6" w:rsidRPr="002D6188">
            <w:rPr>
              <w:rFonts w:ascii="TH Sarabun New" w:hAnsi="TH Sarabun New" w:cs="TH Sarabun New"/>
              <w:sz w:val="36"/>
              <w:szCs w:val="36"/>
              <w:cs/>
            </w:rPr>
            <w:t>จะมีโจทย์ให้</w:t>
          </w:r>
          <w:ins w:id="142" w:author="Atiwitch Muongsorn" w:date="2019-11-26T12:45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ผู้เล่น</w:t>
            </w:r>
          </w:ins>
          <w:del w:id="143" w:author="Atiwitch Muongsorn" w:date="2019-11-26T12:45:00Z">
            <w:r w:rsidR="00C12DB6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เรา</w:delText>
            </w:r>
          </w:del>
          <w:r w:rsidR="00C12DB6" w:rsidRPr="002D6188">
            <w:rPr>
              <w:rFonts w:ascii="TH Sarabun New" w:hAnsi="TH Sarabun New" w:cs="TH Sarabun New"/>
              <w:sz w:val="36"/>
              <w:szCs w:val="36"/>
              <w:cs/>
            </w:rPr>
            <w:t>ได้เรียนรู้</w:t>
          </w:r>
          <w:r w:rsidR="00D241A0">
            <w:rPr>
              <w:rFonts w:ascii="TH Sarabun New" w:hAnsi="TH Sarabun New" w:cs="TH Sarabun New" w:hint="cs"/>
              <w:sz w:val="36"/>
              <w:szCs w:val="36"/>
              <w:cs/>
            </w:rPr>
            <w:t xml:space="preserve"> </w:t>
          </w:r>
          <w:ins w:id="144" w:author="Atiwitch Muongsorn" w:date="2019-11-26T12:45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ผู้เล่นสามารถ</w:t>
            </w:r>
          </w:ins>
          <w:del w:id="145" w:author="Atiwitch Muongsorn" w:date="2019-11-26T12:45:00Z">
            <w:r w:rsidR="00C12DB6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เราจะ</w:delText>
            </w:r>
          </w:del>
          <w:r w:rsidR="00C12DB6" w:rsidRPr="002D6188">
            <w:rPr>
              <w:rFonts w:ascii="TH Sarabun New" w:hAnsi="TH Sarabun New" w:cs="TH Sarabun New"/>
              <w:sz w:val="36"/>
              <w:szCs w:val="36"/>
              <w:cs/>
            </w:rPr>
            <w:t>เลือกเรียนโจทย์ไหนก่อนก็ได้ พอทำได้แล้ว เปอร์เซ</w:t>
          </w:r>
          <w:r w:rsidR="00574543">
            <w:rPr>
              <w:rFonts w:ascii="TH Sarabun New" w:hAnsi="TH Sarabun New" w:cs="TH Sarabun New" w:hint="cs"/>
              <w:sz w:val="36"/>
              <w:szCs w:val="36"/>
              <w:cs/>
            </w:rPr>
            <w:t>็</w:t>
          </w:r>
          <w:r w:rsidR="00C12DB6" w:rsidRPr="002D6188">
            <w:rPr>
              <w:rFonts w:ascii="TH Sarabun New" w:hAnsi="TH Sarabun New" w:cs="TH Sarabun New"/>
              <w:sz w:val="36"/>
              <w:szCs w:val="36"/>
              <w:cs/>
            </w:rPr>
            <w:t>นต์ด้านบน</w:t>
          </w:r>
          <w:del w:id="146" w:author="Atiwitch Muongsorn" w:date="2019-11-26T12:45:00Z">
            <w:r w:rsidR="00C12DB6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ก็</w:delText>
            </w:r>
          </w:del>
          <w:r w:rsidR="00C12DB6" w:rsidRPr="002D6188">
            <w:rPr>
              <w:rFonts w:ascii="TH Sarabun New" w:hAnsi="TH Sarabun New" w:cs="TH Sarabun New"/>
              <w:sz w:val="36"/>
              <w:szCs w:val="36"/>
              <w:cs/>
            </w:rPr>
            <w:t>จะเพิ่มขึ้น</w:t>
          </w:r>
          <w:ins w:id="147" w:author="Atiwitch Muongsorn" w:date="2019-11-26T12:45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เพื่อบอกว่าผู้เล่นเรียนรู้จากเกาะนั้นแล้วกี่เปอร์เซ็นต์</w:t>
            </w:r>
          </w:ins>
        </w:p>
        <w:p w14:paraId="62FC4499" w14:textId="77777777" w:rsidR="00712FBA" w:rsidRPr="002D6188" w:rsidRDefault="00A8541B">
          <w:pPr>
            <w:keepNext/>
            <w:spacing w:after="0"/>
            <w:jc w:val="thaiDistribute"/>
            <w:rPr>
              <w:rFonts w:ascii="TH Sarabun New" w:hAnsi="TH Sarabun New" w:cs="TH Sarabun New"/>
            </w:rPr>
            <w:pPrChange w:id="148" w:author="Atiwitch Muongsorn" w:date="2019-11-26T13:40:00Z">
              <w:pPr>
                <w:keepNext/>
                <w:spacing w:after="0"/>
                <w:jc w:val="center"/>
              </w:pPr>
            </w:pPrChange>
          </w:pPr>
          <w:r w:rsidRPr="002D6188">
            <w:rPr>
              <w:rFonts w:ascii="TH Sarabun New" w:hAnsi="TH Sarabun New" w:cs="TH Sarabun New"/>
              <w:noProof/>
              <w:sz w:val="36"/>
              <w:szCs w:val="36"/>
            </w:rPr>
            <w:drawing>
              <wp:inline distT="0" distB="0" distL="0" distR="0" wp14:anchorId="3ECF0AF2" wp14:editId="712517CF">
                <wp:extent cx="4988209" cy="3113903"/>
                <wp:effectExtent l="0" t="0" r="3175" b="0"/>
                <wp:docPr id="54" name="Picture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03962" cy="31237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B0B1091" w14:textId="20A618BF" w:rsidR="00C12DB6" w:rsidRPr="002D6188" w:rsidRDefault="00712FBA" w:rsidP="002B49CF">
          <w:pPr>
            <w:pStyle w:val="Caption"/>
            <w:jc w:val="center"/>
            <w:rPr>
              <w:rFonts w:ascii="TH Sarabun New" w:hAnsi="TH Sarabun New" w:cs="TH Sarabun New"/>
              <w:sz w:val="28"/>
              <w:szCs w:val="28"/>
            </w:rPr>
          </w:pP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ภาพที่ 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begin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 xml:space="preserve">SEQ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ภาพที่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>\* ARABIC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separate"/>
          </w:r>
          <w:r w:rsidR="003F4307">
            <w:rPr>
              <w:rFonts w:ascii="TH Sarabun New" w:hAnsi="TH Sarabun New" w:cs="TH Sarabun New"/>
              <w:noProof/>
              <w:sz w:val="28"/>
              <w:szCs w:val="28"/>
              <w:cs/>
            </w:rPr>
            <w:t>11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end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 ตัวอย่างโจทย์ของด่าน ภายในเกม </w:t>
          </w:r>
          <w:r w:rsidRPr="002D6188">
            <w:rPr>
              <w:rFonts w:ascii="TH Sarabun New" w:hAnsi="TH Sarabun New" w:cs="TH Sarabun New"/>
              <w:sz w:val="28"/>
              <w:szCs w:val="28"/>
            </w:rPr>
            <w:t>checkio</w:t>
          </w:r>
        </w:p>
        <w:p w14:paraId="76C69D97" w14:textId="31C2877A" w:rsidR="00A8541B" w:rsidRPr="002D6188" w:rsidDel="00E02C57" w:rsidRDefault="00E02C57" w:rsidP="00C4774B">
          <w:pPr>
            <w:spacing w:after="0"/>
            <w:ind w:firstLine="720"/>
            <w:jc w:val="thaiDistribute"/>
            <w:rPr>
              <w:del w:id="149" w:author="Atiwitch Muongsorn" w:date="2019-11-26T12:46:00Z"/>
              <w:rFonts w:ascii="TH Sarabun New" w:hAnsi="TH Sarabun New" w:cs="TH Sarabun New"/>
              <w:sz w:val="36"/>
              <w:szCs w:val="36"/>
            </w:rPr>
          </w:pPr>
          <w:ins w:id="150" w:author="Atiwitch Muongsorn" w:date="2019-11-26T12:46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จากภาพที่ 11 </w:t>
            </w:r>
          </w:ins>
          <w:del w:id="151" w:author="Atiwitch Muongsorn" w:date="2019-11-26T12:46:00Z">
            <w:r w:rsidR="00A8541B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พอ</w:delText>
            </w:r>
          </w:del>
          <w:ins w:id="152" w:author="Atiwitch Muongsorn" w:date="2019-11-26T12:46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ผู้เล่น</w:t>
            </w:r>
          </w:ins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กด</w:t>
          </w:r>
          <w:del w:id="153" w:author="Atiwitch Muongsorn" w:date="2019-11-26T12:46:00Z">
            <w:r w:rsidR="00A8541B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เข้าไป</w:delText>
            </w:r>
          </w:del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ที่โจทย์จะม</w:t>
          </w:r>
          <w:ins w:id="154" w:author="Atiwitch Muongsorn" w:date="2019-11-26T12:47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ีเงื่อนไข</w:t>
            </w:r>
          </w:ins>
          <w:del w:id="155" w:author="Atiwitch Muongsorn" w:date="2019-11-26T12:47:00Z">
            <w:r w:rsidR="00A8541B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ีโจทย์</w:delText>
            </w:r>
          </w:del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ให้</w:t>
          </w:r>
          <w:ins w:id="156" w:author="Atiwitch Muongsorn" w:date="2019-11-26T12:47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ผู้เล่น</w:t>
            </w:r>
          </w:ins>
          <w:del w:id="157" w:author="Atiwitch Muongsorn" w:date="2019-11-26T12:47:00Z">
            <w:r w:rsidR="00A8541B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เรา</w:delText>
            </w:r>
          </w:del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แก้</w:t>
          </w:r>
          <w:ins w:id="158" w:author="Atiwitch Muongsorn" w:date="2019-11-26T12:47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ปัญหา</w:t>
            </w:r>
          </w:ins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ตามที่</w:t>
          </w:r>
          <w:ins w:id="159" w:author="Atiwitch Muongsorn" w:date="2019-11-26T12:47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เงื่อน</w:t>
            </w:r>
          </w:ins>
          <w:del w:id="160" w:author="Atiwitch Muongsorn" w:date="2019-11-26T12:47:00Z">
            <w:r w:rsidR="00A8541B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โจทย์</w:delText>
            </w:r>
          </w:del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ต้องการ </w:t>
          </w:r>
          <w:ins w:id="161" w:author="Atiwitch Muongsorn" w:date="2019-11-26T12:47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จากภาพที่ 11 ผู้เล่นสามารถ</w:t>
            </w:r>
          </w:ins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กดปุ่ม ‘</w:t>
          </w:r>
          <w:r w:rsidR="00A8541B" w:rsidRPr="002D6188">
            <w:rPr>
              <w:rFonts w:ascii="TH Sarabun New" w:hAnsi="TH Sarabun New" w:cs="TH Sarabun New"/>
              <w:sz w:val="36"/>
              <w:szCs w:val="36"/>
            </w:rPr>
            <w:t xml:space="preserve">Solve It’ </w:t>
          </w:r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เพื่อทำการ</w:t>
          </w:r>
          <w:del w:id="162" w:author="Atiwitch Muongsorn" w:date="2019-11-26T12:48:00Z">
            <w:r w:rsidR="00A8541B" w:rsidRPr="002D6188" w:rsidDel="00E02C57">
              <w:rPr>
                <w:rFonts w:ascii="TH Sarabun New" w:hAnsi="TH Sarabun New" w:cs="TH Sarabun New"/>
                <w:sz w:val="36"/>
                <w:szCs w:val="36"/>
                <w:cs/>
              </w:rPr>
              <w:delText>เขียนโค้ด</w:delText>
            </w:r>
          </w:del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แก้</w:t>
          </w:r>
          <w:ins w:id="163" w:author="Atiwitch Muongsorn" w:date="2019-11-26T12:48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>ไขโค้ด</w:t>
            </w:r>
          </w:ins>
        </w:p>
        <w:p w14:paraId="55551365" w14:textId="332734E8" w:rsidR="00E01FBC" w:rsidRDefault="00E02C57" w:rsidP="00D91D16">
          <w:pPr>
            <w:spacing w:after="0"/>
            <w:ind w:firstLine="720"/>
            <w:jc w:val="thaiDistribute"/>
            <w:rPr>
              <w:ins w:id="164" w:author="Atiwitch Muongsorn" w:date="2019-11-26T14:22:00Z"/>
              <w:rFonts w:ascii="TH Sarabun New" w:hAnsi="TH Sarabun New" w:cs="TH Sarabun New"/>
              <w:sz w:val="36"/>
              <w:szCs w:val="36"/>
              <w:cs/>
            </w:rPr>
          </w:pPr>
          <w:ins w:id="165" w:author="Atiwitch Muongsorn" w:date="2019-11-26T12:46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</w:t>
            </w:r>
          </w:ins>
          <w:r w:rsidR="004A214F">
            <w:rPr>
              <w:rFonts w:ascii="TH Sarabun New" w:hAnsi="TH Sarabun New" w:cs="TH Sarabun New"/>
              <w:sz w:val="36"/>
              <w:szCs w:val="36"/>
              <w:cs/>
            </w:rPr>
            <w:t>ตัวเกมก็จะให้ผู้เล่น</w:t>
          </w:r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แก้โค้ดตาม</w:t>
          </w:r>
          <w:r w:rsidR="00482EE2" w:rsidRPr="00482EE2">
            <w:rPr>
              <w:rFonts w:ascii="TH Sarabun New" w:hAnsi="TH Sarabun New" w:cs="TH Sarabun New"/>
              <w:sz w:val="36"/>
              <w:szCs w:val="36"/>
              <w:cs/>
            </w:rPr>
            <w:t>ภาษาที่ผู้เล่นได้กำหนดไว้ตอนลงทะเบียน</w:t>
          </w:r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</w:t>
          </w:r>
          <w:r w:rsidR="007D24F2">
            <w:rPr>
              <w:rFonts w:ascii="TH Sarabun New" w:hAnsi="TH Sarabun New" w:cs="TH Sarabun New" w:hint="cs"/>
              <w:sz w:val="36"/>
              <w:szCs w:val="36"/>
              <w:cs/>
            </w:rPr>
            <w:t>โดยภาษาที่</w:t>
          </w:r>
          <w:ins w:id="166" w:author="Atiwitch Muongsorn" w:date="2019-11-26T12:48:00Z">
            <w:r w:rsidR="00A3574C">
              <w:rPr>
                <w:rFonts w:ascii="TH Sarabun New" w:hAnsi="TH Sarabun New" w:cs="TH Sarabun New" w:hint="cs"/>
                <w:sz w:val="36"/>
                <w:szCs w:val="36"/>
                <w:cs/>
              </w:rPr>
              <w:t>ผู้เล่น</w:t>
            </w:r>
          </w:ins>
          <w:del w:id="167" w:author="Atiwitch Muongsorn" w:date="2019-11-26T12:48:00Z">
            <w:r w:rsidR="007D24F2" w:rsidDel="00A3574C">
              <w:rPr>
                <w:rFonts w:ascii="TH Sarabun New" w:hAnsi="TH Sarabun New" w:cs="TH Sarabun New" w:hint="cs"/>
                <w:sz w:val="36"/>
                <w:szCs w:val="36"/>
                <w:cs/>
              </w:rPr>
              <w:delText>เรา</w:delText>
            </w:r>
          </w:del>
          <w:r w:rsidR="007D24F2">
            <w:rPr>
              <w:rFonts w:ascii="TH Sarabun New" w:hAnsi="TH Sarabun New" w:cs="TH Sarabun New" w:hint="cs"/>
              <w:sz w:val="36"/>
              <w:szCs w:val="36"/>
              <w:cs/>
            </w:rPr>
            <w:t>เลือกนั่นจะมีรูปแบบการเขียนเหมือนกับภาษา</w:t>
          </w:r>
          <w:ins w:id="168" w:author="Atiwitch Muongsorn" w:date="2019-11-26T12:49:00Z">
            <w:r w:rsidR="00A3574C">
              <w:rPr>
                <w:rFonts w:ascii="TH Sarabun New" w:hAnsi="TH Sarabun New" w:cs="TH Sarabun New" w:hint="cs"/>
                <w:sz w:val="36"/>
                <w:szCs w:val="36"/>
                <w:cs/>
              </w:rPr>
              <w:t>จริง</w:t>
            </w:r>
          </w:ins>
        </w:p>
        <w:p w14:paraId="181F0EB1" w14:textId="77777777" w:rsidR="00E01FBC" w:rsidRDefault="00E01FBC">
          <w:pPr>
            <w:rPr>
              <w:ins w:id="169" w:author="Atiwitch Muongsorn" w:date="2019-11-26T14:22:00Z"/>
              <w:rFonts w:ascii="TH Sarabun New" w:hAnsi="TH Sarabun New" w:cs="TH Sarabun New"/>
              <w:sz w:val="36"/>
              <w:szCs w:val="36"/>
              <w:cs/>
            </w:rPr>
          </w:pPr>
          <w:ins w:id="170" w:author="Atiwitch Muongsorn" w:date="2019-11-26T14:22:00Z">
            <w:r>
              <w:rPr>
                <w:rFonts w:ascii="TH Sarabun New" w:hAnsi="TH Sarabun New" w:cs="TH Sarabun New"/>
                <w:sz w:val="36"/>
                <w:szCs w:val="36"/>
                <w:cs/>
              </w:rPr>
              <w:br w:type="page"/>
            </w:r>
          </w:ins>
        </w:p>
        <w:p w14:paraId="17B7B7F7" w14:textId="7A835312" w:rsidR="00A8541B" w:rsidDel="00E01FBC" w:rsidRDefault="007D24F2" w:rsidP="00A30B76">
          <w:pPr>
            <w:spacing w:after="0"/>
            <w:ind w:firstLine="720"/>
            <w:jc w:val="thaiDistribute"/>
            <w:rPr>
              <w:ins w:id="171" w:author="winJ" w:date="2019-11-25T23:36:00Z"/>
              <w:del w:id="172" w:author="Atiwitch Muongsorn" w:date="2019-11-26T14:22:00Z"/>
              <w:rFonts w:ascii="TH Sarabun New" w:hAnsi="TH Sarabun New" w:cs="TH Sarabun New"/>
              <w:sz w:val="36"/>
              <w:szCs w:val="36"/>
            </w:rPr>
          </w:pPr>
          <w:del w:id="173" w:author="Atiwitch Muongsorn" w:date="2019-11-26T12:49:00Z">
            <w:r w:rsidDel="00A3574C">
              <w:rPr>
                <w:rFonts w:ascii="TH Sarabun New" w:hAnsi="TH Sarabun New" w:cs="TH Sarabun New" w:hint="cs"/>
                <w:sz w:val="36"/>
                <w:szCs w:val="36"/>
                <w:cs/>
              </w:rPr>
              <w:lastRenderedPageBreak/>
              <w:delText>ต้นแบบ</w:delText>
            </w:r>
          </w:del>
        </w:p>
        <w:p w14:paraId="7762C7C5" w14:textId="1B16D147" w:rsidR="001376B7" w:rsidDel="00E01FBC" w:rsidRDefault="001376B7" w:rsidP="00A30B76">
          <w:pPr>
            <w:spacing w:after="0"/>
            <w:ind w:firstLine="720"/>
            <w:jc w:val="thaiDistribute"/>
            <w:rPr>
              <w:ins w:id="174" w:author="winJ" w:date="2019-11-25T23:36:00Z"/>
              <w:del w:id="175" w:author="Atiwitch Muongsorn" w:date="2019-11-26T14:22:00Z"/>
              <w:rFonts w:ascii="TH Sarabun New" w:hAnsi="TH Sarabun New" w:cs="TH Sarabun New"/>
              <w:sz w:val="36"/>
              <w:szCs w:val="36"/>
            </w:rPr>
          </w:pPr>
        </w:p>
        <w:p w14:paraId="6810F28F" w14:textId="55674E75" w:rsidR="001376B7" w:rsidDel="00E01FBC" w:rsidRDefault="001376B7" w:rsidP="00A30B76">
          <w:pPr>
            <w:spacing w:after="0"/>
            <w:ind w:firstLine="720"/>
            <w:jc w:val="thaiDistribute"/>
            <w:rPr>
              <w:ins w:id="176" w:author="winJ" w:date="2019-11-25T23:36:00Z"/>
              <w:del w:id="177" w:author="Atiwitch Muongsorn" w:date="2019-11-26T14:22:00Z"/>
              <w:rFonts w:ascii="TH Sarabun New" w:hAnsi="TH Sarabun New" w:cs="TH Sarabun New"/>
              <w:sz w:val="36"/>
              <w:szCs w:val="36"/>
            </w:rPr>
          </w:pPr>
        </w:p>
        <w:p w14:paraId="58BB4385" w14:textId="7739CB26" w:rsidR="001376B7" w:rsidDel="00E01FBC" w:rsidRDefault="001376B7" w:rsidP="00A30B76">
          <w:pPr>
            <w:spacing w:after="0"/>
            <w:ind w:firstLine="720"/>
            <w:jc w:val="thaiDistribute"/>
            <w:rPr>
              <w:ins w:id="178" w:author="winJ" w:date="2019-11-25T23:36:00Z"/>
              <w:del w:id="179" w:author="Atiwitch Muongsorn" w:date="2019-11-26T14:22:00Z"/>
              <w:rFonts w:ascii="TH Sarabun New" w:hAnsi="TH Sarabun New" w:cs="TH Sarabun New"/>
              <w:sz w:val="36"/>
              <w:szCs w:val="36"/>
            </w:rPr>
          </w:pPr>
        </w:p>
        <w:p w14:paraId="3E633999" w14:textId="7F33592D" w:rsidR="001376B7" w:rsidDel="00E01FBC" w:rsidRDefault="001376B7" w:rsidP="0009312C">
          <w:pPr>
            <w:spacing w:after="0"/>
            <w:ind w:firstLine="720"/>
            <w:jc w:val="thaiDistribute"/>
            <w:rPr>
              <w:ins w:id="180" w:author="winJ" w:date="2019-11-25T23:36:00Z"/>
              <w:del w:id="181" w:author="Atiwitch Muongsorn" w:date="2019-11-26T14:22:00Z"/>
              <w:rFonts w:ascii="TH Sarabun New" w:hAnsi="TH Sarabun New" w:cs="TH Sarabun New"/>
              <w:sz w:val="36"/>
              <w:szCs w:val="36"/>
            </w:rPr>
          </w:pPr>
        </w:p>
        <w:p w14:paraId="09051F88" w14:textId="6FF11499" w:rsidR="001376B7" w:rsidDel="00E01FBC" w:rsidRDefault="001376B7">
          <w:pPr>
            <w:spacing w:after="0"/>
            <w:ind w:firstLine="720"/>
            <w:jc w:val="thaiDistribute"/>
            <w:rPr>
              <w:ins w:id="182" w:author="winJ" w:date="2019-11-25T23:36:00Z"/>
              <w:del w:id="183" w:author="Atiwitch Muongsorn" w:date="2019-11-26T14:22:00Z"/>
              <w:rFonts w:ascii="TH Sarabun New" w:hAnsi="TH Sarabun New" w:cs="TH Sarabun New"/>
              <w:sz w:val="36"/>
              <w:szCs w:val="36"/>
            </w:rPr>
            <w:pPrChange w:id="184" w:author="Atiwitch Muongsorn" w:date="2019-11-26T13:40:00Z">
              <w:pPr>
                <w:spacing w:after="0"/>
                <w:ind w:firstLine="720"/>
                <w:jc w:val="thaiDistribute"/>
              </w:pPr>
            </w:pPrChange>
          </w:pPr>
        </w:p>
        <w:p w14:paraId="5FB9AC40" w14:textId="0EB0182A" w:rsidR="001376B7" w:rsidDel="00E01FBC" w:rsidRDefault="001376B7">
          <w:pPr>
            <w:spacing w:after="0"/>
            <w:ind w:firstLine="720"/>
            <w:jc w:val="thaiDistribute"/>
            <w:rPr>
              <w:ins w:id="185" w:author="winJ" w:date="2019-11-25T23:36:00Z"/>
              <w:del w:id="186" w:author="Atiwitch Muongsorn" w:date="2019-11-26T14:22:00Z"/>
              <w:rFonts w:ascii="TH Sarabun New" w:hAnsi="TH Sarabun New" w:cs="TH Sarabun New"/>
              <w:sz w:val="36"/>
              <w:szCs w:val="36"/>
            </w:rPr>
            <w:pPrChange w:id="187" w:author="Atiwitch Muongsorn" w:date="2019-11-26T13:40:00Z">
              <w:pPr>
                <w:spacing w:after="0"/>
                <w:ind w:firstLine="720"/>
                <w:jc w:val="thaiDistribute"/>
              </w:pPr>
            </w:pPrChange>
          </w:pPr>
        </w:p>
        <w:p w14:paraId="5B6A72DE" w14:textId="149BAA00" w:rsidR="001376B7" w:rsidDel="00E01FBC" w:rsidRDefault="001376B7">
          <w:pPr>
            <w:spacing w:after="0"/>
            <w:ind w:firstLine="720"/>
            <w:jc w:val="thaiDistribute"/>
            <w:rPr>
              <w:ins w:id="188" w:author="winJ" w:date="2019-11-25T23:36:00Z"/>
              <w:del w:id="189" w:author="Atiwitch Muongsorn" w:date="2019-11-26T14:22:00Z"/>
              <w:rFonts w:ascii="TH Sarabun New" w:hAnsi="TH Sarabun New" w:cs="TH Sarabun New"/>
              <w:sz w:val="36"/>
              <w:szCs w:val="36"/>
            </w:rPr>
            <w:pPrChange w:id="190" w:author="Atiwitch Muongsorn" w:date="2019-11-26T13:40:00Z">
              <w:pPr>
                <w:spacing w:after="0"/>
                <w:ind w:firstLine="720"/>
                <w:jc w:val="thaiDistribute"/>
              </w:pPr>
            </w:pPrChange>
          </w:pPr>
        </w:p>
        <w:p w14:paraId="3DE3F727" w14:textId="32D571F5" w:rsidR="001376B7" w:rsidDel="00E01FBC" w:rsidRDefault="001376B7">
          <w:pPr>
            <w:spacing w:after="0"/>
            <w:ind w:firstLine="720"/>
            <w:jc w:val="thaiDistribute"/>
            <w:rPr>
              <w:ins w:id="191" w:author="winJ" w:date="2019-11-25T23:36:00Z"/>
              <w:del w:id="192" w:author="Atiwitch Muongsorn" w:date="2019-11-26T14:22:00Z"/>
              <w:rFonts w:ascii="TH Sarabun New" w:hAnsi="TH Sarabun New" w:cs="TH Sarabun New"/>
              <w:sz w:val="36"/>
              <w:szCs w:val="36"/>
            </w:rPr>
            <w:pPrChange w:id="193" w:author="Atiwitch Muongsorn" w:date="2019-11-26T13:40:00Z">
              <w:pPr>
                <w:spacing w:after="0"/>
                <w:ind w:firstLine="720"/>
                <w:jc w:val="thaiDistribute"/>
              </w:pPr>
            </w:pPrChange>
          </w:pPr>
        </w:p>
        <w:p w14:paraId="63EC8ACC" w14:textId="41818112" w:rsidR="001376B7" w:rsidDel="00E01FBC" w:rsidRDefault="001376B7">
          <w:pPr>
            <w:spacing w:after="0"/>
            <w:ind w:firstLine="720"/>
            <w:jc w:val="thaiDistribute"/>
            <w:rPr>
              <w:ins w:id="194" w:author="winJ" w:date="2019-11-25T23:36:00Z"/>
              <w:del w:id="195" w:author="Atiwitch Muongsorn" w:date="2019-11-26T14:22:00Z"/>
              <w:rFonts w:ascii="TH Sarabun New" w:hAnsi="TH Sarabun New" w:cs="TH Sarabun New"/>
              <w:sz w:val="36"/>
              <w:szCs w:val="36"/>
            </w:rPr>
            <w:pPrChange w:id="196" w:author="Atiwitch Muongsorn" w:date="2019-11-26T13:40:00Z">
              <w:pPr>
                <w:spacing w:after="0"/>
                <w:ind w:firstLine="720"/>
                <w:jc w:val="thaiDistribute"/>
              </w:pPr>
            </w:pPrChange>
          </w:pPr>
        </w:p>
        <w:p w14:paraId="7908EE39" w14:textId="20416ACE" w:rsidR="001376B7" w:rsidRPr="002D6188" w:rsidDel="00E01FBC" w:rsidRDefault="001376B7">
          <w:pPr>
            <w:spacing w:after="0"/>
            <w:ind w:firstLine="720"/>
            <w:jc w:val="thaiDistribute"/>
            <w:rPr>
              <w:del w:id="197" w:author="Atiwitch Muongsorn" w:date="2019-11-26T14:22:00Z"/>
              <w:rFonts w:ascii="TH Sarabun New" w:hAnsi="TH Sarabun New" w:cs="TH Sarabun New"/>
              <w:sz w:val="36"/>
              <w:szCs w:val="36"/>
            </w:rPr>
            <w:pPrChange w:id="198" w:author="Atiwitch Muongsorn" w:date="2019-11-26T13:40:00Z">
              <w:pPr>
                <w:spacing w:after="0"/>
                <w:ind w:firstLine="720"/>
                <w:jc w:val="thaiDistribute"/>
              </w:pPr>
            </w:pPrChange>
          </w:pPr>
        </w:p>
        <w:p w14:paraId="26CBC06C" w14:textId="485DFD3C" w:rsidR="002A0EAA" w:rsidRPr="00F01EB6" w:rsidRDefault="002A0EAA">
          <w:pPr>
            <w:spacing w:after="0"/>
            <w:ind w:firstLine="720"/>
            <w:jc w:val="thaiDistribute"/>
            <w:rPr>
              <w:rFonts w:ascii="TH Sarabun New" w:hAnsi="TH Sarabun New" w:cs="TH Sarabun New"/>
              <w:b/>
              <w:bCs/>
              <w:sz w:val="36"/>
              <w:szCs w:val="36"/>
            </w:rPr>
            <w:pPrChange w:id="199" w:author="Atiwitch Muongsorn" w:date="2019-11-26T13:40:00Z">
              <w:pPr>
                <w:spacing w:after="0"/>
                <w:ind w:firstLine="720"/>
                <w:jc w:val="thaiDistribute"/>
              </w:pPr>
            </w:pPrChange>
          </w:pPr>
          <w:r w:rsidRPr="00F01EB6">
            <w:rPr>
              <w:rFonts w:ascii="TH Sarabun New" w:hAnsi="TH Sarabun New" w:cs="TH Sarabun New"/>
              <w:b/>
              <w:bCs/>
              <w:sz w:val="36"/>
              <w:szCs w:val="36"/>
            </w:rPr>
            <w:t>coding game</w:t>
          </w:r>
        </w:p>
        <w:p w14:paraId="61F52336" w14:textId="77777777" w:rsidR="00712FBA" w:rsidRPr="002D6188" w:rsidRDefault="00A8541B">
          <w:pPr>
            <w:keepNext/>
            <w:spacing w:after="0"/>
            <w:jc w:val="thaiDistribute"/>
            <w:rPr>
              <w:rFonts w:ascii="TH Sarabun New" w:hAnsi="TH Sarabun New" w:cs="TH Sarabun New"/>
            </w:rPr>
            <w:pPrChange w:id="200" w:author="Atiwitch Muongsorn" w:date="2019-11-26T13:40:00Z">
              <w:pPr>
                <w:keepNext/>
                <w:spacing w:after="0"/>
                <w:jc w:val="center"/>
              </w:pPr>
            </w:pPrChange>
          </w:pPr>
          <w:r w:rsidRPr="002D6188">
            <w:rPr>
              <w:rFonts w:ascii="TH Sarabun New" w:hAnsi="TH Sarabun New" w:cs="TH Sarabun New"/>
              <w:noProof/>
              <w:sz w:val="36"/>
              <w:szCs w:val="36"/>
            </w:rPr>
            <w:drawing>
              <wp:inline distT="0" distB="0" distL="0" distR="0" wp14:anchorId="0561B8AB" wp14:editId="4FC2F1CA">
                <wp:extent cx="5943600" cy="3329305"/>
                <wp:effectExtent l="0" t="0" r="0" b="4445"/>
                <wp:docPr id="62" name="Picture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3293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92F7518" w14:textId="082AD5DD" w:rsidR="00C12DB6" w:rsidRPr="002D6188" w:rsidRDefault="00712FBA" w:rsidP="002B49CF">
          <w:pPr>
            <w:pStyle w:val="Caption"/>
            <w:jc w:val="center"/>
            <w:rPr>
              <w:rFonts w:ascii="TH Sarabun New" w:hAnsi="TH Sarabun New" w:cs="TH Sarabun New"/>
              <w:sz w:val="28"/>
              <w:szCs w:val="28"/>
            </w:rPr>
          </w:pP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ภาพที่ 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begin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 xml:space="preserve">SEQ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ภาพที่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>\* ARABIC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separate"/>
          </w:r>
          <w:r w:rsidR="003F4307">
            <w:rPr>
              <w:rFonts w:ascii="TH Sarabun New" w:hAnsi="TH Sarabun New" w:cs="TH Sarabun New"/>
              <w:noProof/>
              <w:sz w:val="28"/>
              <w:szCs w:val="28"/>
              <w:cs/>
            </w:rPr>
            <w:t>12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end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  ตัวอย่างการผ่านด่านของเกม </w:t>
          </w:r>
          <w:r w:rsidRPr="002D6188">
            <w:rPr>
              <w:rFonts w:ascii="TH Sarabun New" w:hAnsi="TH Sarabun New" w:cs="TH Sarabun New"/>
              <w:sz w:val="28"/>
              <w:szCs w:val="28"/>
            </w:rPr>
            <w:t>coding game</w:t>
          </w:r>
        </w:p>
        <w:p w14:paraId="6E746350" w14:textId="2960E9B5" w:rsidR="00A8541B" w:rsidRPr="002D6188" w:rsidDel="006419CD" w:rsidRDefault="00A8541B" w:rsidP="00C4774B">
          <w:pPr>
            <w:spacing w:after="0"/>
            <w:ind w:firstLine="720"/>
            <w:jc w:val="thaiDistribute"/>
            <w:rPr>
              <w:del w:id="201" w:author="Atiwitch Muongsorn" w:date="2019-11-26T13:30:00Z"/>
              <w:rFonts w:ascii="TH Sarabun New" w:hAnsi="TH Sarabun New" w:cs="TH Sarabun New"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เกมมีความซับซ้อนของการเขียนโค้ด</w:t>
          </w:r>
          <w:r w:rsidR="00482EE2" w:rsidRPr="00482EE2">
            <w:rPr>
              <w:rFonts w:ascii="TH Sarabun New" w:hAnsi="TH Sarabun New" w:cs="TH Sarabun New"/>
              <w:sz w:val="36"/>
              <w:szCs w:val="36"/>
              <w:cs/>
            </w:rPr>
            <w:t>สูง</w:t>
          </w:r>
          <w:r w:rsidR="00482EE2">
            <w:rPr>
              <w:rFonts w:ascii="TH Sarabun New" w:hAnsi="TH Sarabun New" w:cs="TH Sarabun New" w:hint="cs"/>
              <w:sz w:val="36"/>
              <w:szCs w:val="36"/>
              <w:cs/>
            </w:rPr>
            <w:t xml:space="preserve"> </w:t>
          </w:r>
          <w:r w:rsidR="00482EE2">
            <w:rPr>
              <w:rFonts w:ascii="TH Sarabun New" w:hAnsi="TH Sarabun New" w:cs="TH Sarabun New"/>
              <w:sz w:val="36"/>
              <w:szCs w:val="36"/>
              <w:cs/>
            </w:rPr>
            <w:t>และภายในเกมผู้เล่นสามารถเขียนโค</w:t>
          </w:r>
          <w:r w:rsidR="00482EE2">
            <w:rPr>
              <w:rFonts w:ascii="TH Sarabun New" w:hAnsi="TH Sarabun New" w:cs="TH Sarabun New" w:hint="cs"/>
              <w:sz w:val="36"/>
              <w:szCs w:val="36"/>
              <w:cs/>
            </w:rPr>
            <w:t>้</w:t>
          </w:r>
          <w:r w:rsidR="00482EE2" w:rsidRPr="00482EE2">
            <w:rPr>
              <w:rFonts w:ascii="TH Sarabun New" w:hAnsi="TH Sarabun New" w:cs="TH Sarabun New"/>
              <w:sz w:val="36"/>
              <w:szCs w:val="36"/>
              <w:cs/>
            </w:rPr>
            <w:t>ดได้ตามความต้องการ</w:t>
          </w:r>
          <w:r w:rsidR="00482EE2">
            <w:rPr>
              <w:rFonts w:ascii="TH Sarabun New" w:hAnsi="TH Sarabun New" w:cs="TH Sarabun New" w:hint="cs"/>
              <w:sz w:val="36"/>
              <w:szCs w:val="36"/>
              <w:cs/>
            </w:rPr>
            <w:t xml:space="preserve"> </w:t>
          </w:r>
          <w:r w:rsidR="00482EE2">
            <w:rPr>
              <w:rFonts w:ascii="TH Sarabun New" w:hAnsi="TH Sarabun New" w:cs="TH Sarabun New"/>
              <w:sz w:val="36"/>
              <w:szCs w:val="36"/>
              <w:cs/>
            </w:rPr>
            <w:t>และรูปแบบการเล่</w:t>
          </w:r>
          <w:r w:rsidR="00482EE2" w:rsidRPr="00482EE2">
            <w:rPr>
              <w:rFonts w:ascii="TH Sarabun New" w:hAnsi="TH Sarabun New" w:cs="TH Sarabun New"/>
              <w:sz w:val="36"/>
              <w:szCs w:val="36"/>
              <w:cs/>
            </w:rPr>
            <w:t>นของเกมนี้คือผู้เล่นต้องเอาชนะมอนเตอร์ที่เกมสร้างขึ้นมา</w:t>
          </w:r>
          <w:r w:rsidR="00482EE2">
            <w:rPr>
              <w:rFonts w:ascii="TH Sarabun New" w:hAnsi="TH Sarabun New" w:cs="TH Sarabun New" w:hint="cs"/>
              <w:sz w:val="36"/>
              <w:szCs w:val="36"/>
              <w:cs/>
            </w:rPr>
            <w:t xml:space="preserve"> </w:t>
          </w:r>
          <w:r w:rsidR="00825ADE" w:rsidRPr="00825ADE">
            <w:rPr>
              <w:rFonts w:ascii="TH Sarabun New" w:hAnsi="TH Sarabun New" w:cs="TH Sarabun New"/>
              <w:sz w:val="36"/>
              <w:szCs w:val="36"/>
              <w:cs/>
            </w:rPr>
            <w:t>จาก</w:t>
          </w:r>
          <w:r w:rsidR="00825ADE">
            <w:rPr>
              <w:rFonts w:ascii="TH Sarabun New" w:hAnsi="TH Sarabun New" w:cs="TH Sarabun New"/>
              <w:sz w:val="36"/>
              <w:szCs w:val="36"/>
              <w:cs/>
            </w:rPr>
            <w:t>ภาพที่</w:t>
          </w:r>
          <w:r w:rsidR="007F4BE7">
            <w:rPr>
              <w:rFonts w:ascii="TH Sarabun New" w:hAnsi="TH Sarabun New" w:cs="TH Sarabun New" w:hint="cs"/>
              <w:sz w:val="36"/>
              <w:szCs w:val="36"/>
              <w:cs/>
            </w:rPr>
            <w:t xml:space="preserve"> </w:t>
          </w:r>
          <w:r w:rsidR="00825ADE">
            <w:rPr>
              <w:rFonts w:ascii="TH Sarabun New" w:hAnsi="TH Sarabun New" w:cs="TH Sarabun New"/>
              <w:sz w:val="36"/>
              <w:szCs w:val="36"/>
              <w:cs/>
            </w:rPr>
            <w:t>12 ภาษาที่ใช้ในการเขียนโค</w:t>
          </w:r>
          <w:r w:rsidR="00825ADE">
            <w:rPr>
              <w:rFonts w:ascii="TH Sarabun New" w:hAnsi="TH Sarabun New" w:cs="TH Sarabun New" w:hint="cs"/>
              <w:sz w:val="36"/>
              <w:szCs w:val="36"/>
              <w:cs/>
            </w:rPr>
            <w:t>้</w:t>
          </w:r>
          <w:r w:rsidR="00825ADE" w:rsidRPr="00825ADE">
            <w:rPr>
              <w:rFonts w:ascii="TH Sarabun New" w:hAnsi="TH Sarabun New" w:cs="TH Sarabun New"/>
              <w:sz w:val="36"/>
              <w:szCs w:val="36"/>
              <w:cs/>
            </w:rPr>
            <w:t>ดมีรูปแบบภาษาที่เหมือน</w:t>
          </w:r>
          <w:r w:rsidR="00825ADE">
            <w:rPr>
              <w:rFonts w:ascii="TH Sarabun New" w:hAnsi="TH Sarabun New" w:cs="TH Sarabun New"/>
              <w:sz w:val="36"/>
              <w:szCs w:val="36"/>
              <w:cs/>
            </w:rPr>
            <w:t xml:space="preserve">กับภาษาที่ใช้ในการเขียนโค็ดจริง </w:t>
          </w:r>
        </w:p>
        <w:p w14:paraId="0212EFB3" w14:textId="3945BF77" w:rsidR="00A8541B" w:rsidRPr="002D6188" w:rsidDel="006419CD" w:rsidRDefault="004A214F" w:rsidP="00A30B76">
          <w:pPr>
            <w:spacing w:after="0"/>
            <w:ind w:firstLine="720"/>
            <w:jc w:val="thaiDistribute"/>
            <w:rPr>
              <w:del w:id="202" w:author="Atiwitch Muongsorn" w:date="2019-11-26T13:30:00Z"/>
              <w:rFonts w:ascii="TH Sarabun New" w:hAnsi="TH Sarabun New" w:cs="TH Sarabun New"/>
              <w:sz w:val="36"/>
              <w:szCs w:val="36"/>
            </w:rPr>
          </w:pPr>
          <w:r>
            <w:rPr>
              <w:rFonts w:ascii="TH Sarabun New" w:hAnsi="TH Sarabun New" w:cs="TH Sarabun New"/>
              <w:sz w:val="36"/>
              <w:szCs w:val="36"/>
              <w:cs/>
            </w:rPr>
            <w:t>บางด่านหากโค้ดที่ผู้เล่น</w:t>
          </w:r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เขียนมีช่องโห</w:t>
          </w:r>
          <w:r w:rsidR="00574543">
            <w:rPr>
              <w:rFonts w:ascii="TH Sarabun New" w:hAnsi="TH Sarabun New" w:cs="TH Sarabun New" w:hint="cs"/>
              <w:sz w:val="36"/>
              <w:szCs w:val="36"/>
              <w:cs/>
            </w:rPr>
            <w:t>่</w:t>
          </w:r>
          <w:r w:rsidR="00A8541B" w:rsidRPr="002D6188">
            <w:rPr>
              <w:rFonts w:ascii="TH Sarabun New" w:hAnsi="TH Sarabun New" w:cs="TH Sarabun New"/>
              <w:sz w:val="36"/>
              <w:szCs w:val="36"/>
              <w:cs/>
            </w:rPr>
            <w:t>วเกมจะไม่ทำ</w:t>
          </w:r>
          <w:del w:id="203" w:author="Atiwitch Muongsorn" w:date="2019-11-26T13:30:00Z">
            <w:r w:rsidR="00A8541B" w:rsidRPr="002D6188" w:rsidDel="006419CD">
              <w:rPr>
                <w:rFonts w:ascii="TH Sarabun New" w:hAnsi="TH Sarabun New" w:cs="TH Sarabun New"/>
                <w:sz w:val="36"/>
                <w:szCs w:val="36"/>
                <w:cs/>
              </w:rPr>
              <w:delText xml:space="preserve">การ </w:delText>
            </w:r>
            <w:r w:rsidR="00A8541B" w:rsidRPr="002D6188" w:rsidDel="006419CD">
              <w:rPr>
                <w:rFonts w:ascii="TH Sarabun New" w:hAnsi="TH Sarabun New" w:cs="TH Sarabun New"/>
                <w:sz w:val="36"/>
                <w:szCs w:val="36"/>
              </w:rPr>
              <w:delText>compile</w:delText>
            </w:r>
          </w:del>
          <w:ins w:id="204" w:author="Atiwitch Muongsorn" w:date="2019-11-26T13:30:00Z">
            <w:r w:rsidR="006419CD">
              <w:rPr>
                <w:rFonts w:ascii="TH Sarabun New" w:hAnsi="TH Sarabun New" w:cs="TH Sarabun New" w:hint="cs"/>
                <w:sz w:val="36"/>
                <w:szCs w:val="36"/>
                <w:cs/>
              </w:rPr>
              <w:t>งาน</w:t>
            </w:r>
          </w:ins>
          <w:del w:id="205" w:author="Atiwitch Muongsorn" w:date="2019-11-26T13:30:00Z">
            <w:r w:rsidR="00A8541B" w:rsidRPr="002D6188" w:rsidDel="006419CD">
              <w:rPr>
                <w:rFonts w:ascii="TH Sarabun New" w:hAnsi="TH Sarabun New" w:cs="TH Sarabun New"/>
                <w:sz w:val="36"/>
                <w:szCs w:val="36"/>
              </w:rPr>
              <w:delText xml:space="preserve"> </w:delText>
            </w:r>
            <w:r w:rsidR="00A8541B" w:rsidRPr="002D6188" w:rsidDel="006419CD">
              <w:rPr>
                <w:rFonts w:ascii="TH Sarabun New" w:hAnsi="TH Sarabun New" w:cs="TH Sarabun New"/>
                <w:sz w:val="36"/>
                <w:szCs w:val="36"/>
                <w:cs/>
              </w:rPr>
              <w:delText>ให้เลย</w:delText>
            </w:r>
          </w:del>
        </w:p>
        <w:p w14:paraId="09D6C1D7" w14:textId="4B85C49B" w:rsidR="00A8541B" w:rsidRPr="002D6188" w:rsidRDefault="00A8541B" w:rsidP="00A30B76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  <w:cs/>
            </w:rPr>
          </w:pPr>
          <w:del w:id="206" w:author="Atiwitch Muongsorn" w:date="2019-11-26T13:31:00Z">
            <w:r w:rsidRPr="002D6188" w:rsidDel="006419CD">
              <w:rPr>
                <w:rFonts w:ascii="TH Sarabun New" w:hAnsi="TH Sarabun New" w:cs="TH Sarabun New"/>
                <w:sz w:val="36"/>
                <w:szCs w:val="36"/>
                <w:cs/>
              </w:rPr>
              <w:delText>เราต้องเขียนโค้ดที่ครอบค</w:delText>
            </w:r>
            <w:r w:rsidR="00D241A0" w:rsidDel="006419CD">
              <w:rPr>
                <w:rFonts w:ascii="TH Sarabun New" w:hAnsi="TH Sarabun New" w:cs="TH Sarabun New" w:hint="cs"/>
                <w:sz w:val="36"/>
                <w:szCs w:val="36"/>
                <w:cs/>
              </w:rPr>
              <w:delText>ลุม</w:delText>
            </w:r>
            <w:r w:rsidRPr="002D6188" w:rsidDel="006419CD">
              <w:rPr>
                <w:rFonts w:ascii="TH Sarabun New" w:hAnsi="TH Sarabun New" w:cs="TH Sarabun New"/>
                <w:sz w:val="36"/>
                <w:szCs w:val="36"/>
                <w:cs/>
              </w:rPr>
              <w:delText>ให้ตัวละครในเกมสามารถอยู่รอดได้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</w:t>
          </w:r>
          <w:commentRangeStart w:id="207"/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br w:type="page"/>
          </w:r>
          <w:commentRangeEnd w:id="207"/>
          <w:r w:rsidR="00D241A0">
            <w:rPr>
              <w:rStyle w:val="CommentReference"/>
              <w:rFonts w:cs="Angsana New"/>
            </w:rPr>
            <w:commentReference w:id="207"/>
          </w:r>
        </w:p>
        <w:p w14:paraId="7DF5F688" w14:textId="48C1EBB4" w:rsidR="002A0EAA" w:rsidRPr="00F01EB6" w:rsidRDefault="002A0EAA" w:rsidP="00A30B76">
          <w:pPr>
            <w:spacing w:after="0"/>
            <w:ind w:firstLine="720"/>
            <w:jc w:val="thaiDistribute"/>
            <w:rPr>
              <w:rFonts w:ascii="TH Sarabun New" w:hAnsi="TH Sarabun New" w:cs="TH Sarabun New"/>
              <w:b/>
              <w:bCs/>
              <w:sz w:val="36"/>
              <w:szCs w:val="36"/>
            </w:rPr>
          </w:pPr>
          <w:r w:rsidRPr="00F01EB6">
            <w:rPr>
              <w:rFonts w:ascii="TH Sarabun New" w:hAnsi="TH Sarabun New" w:cs="TH Sarabun New"/>
              <w:b/>
              <w:bCs/>
              <w:sz w:val="36"/>
              <w:szCs w:val="36"/>
            </w:rPr>
            <w:lastRenderedPageBreak/>
            <w:t>lightbot and lightbot jr.</w:t>
          </w:r>
        </w:p>
        <w:p w14:paraId="59E38A08" w14:textId="77777777" w:rsidR="00712FBA" w:rsidRPr="002D6188" w:rsidRDefault="002A0EAA">
          <w:pPr>
            <w:keepNext/>
            <w:spacing w:after="0"/>
            <w:jc w:val="thaiDistribute"/>
            <w:rPr>
              <w:rFonts w:ascii="TH Sarabun New" w:hAnsi="TH Sarabun New" w:cs="TH Sarabun New"/>
            </w:rPr>
            <w:pPrChange w:id="208" w:author="Atiwitch Muongsorn" w:date="2019-11-26T13:40:00Z">
              <w:pPr>
                <w:keepNext/>
                <w:spacing w:after="0"/>
                <w:jc w:val="center"/>
              </w:pPr>
            </w:pPrChange>
          </w:pPr>
          <w:r w:rsidRPr="002D6188">
            <w:rPr>
              <w:rFonts w:ascii="TH Sarabun New" w:hAnsi="TH Sarabun New" w:cs="TH Sarabun New"/>
              <w:noProof/>
              <w:sz w:val="36"/>
              <w:szCs w:val="36"/>
            </w:rPr>
            <w:drawing>
              <wp:inline distT="0" distB="0" distL="0" distR="0" wp14:anchorId="250EBD71" wp14:editId="4186654D">
                <wp:extent cx="5943600" cy="2834640"/>
                <wp:effectExtent l="0" t="0" r="0" b="3810"/>
                <wp:docPr id="11" name="รูปภาพ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2834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FB45C05" w14:textId="4FE781D0" w:rsidR="00C12DB6" w:rsidRPr="002D6188" w:rsidRDefault="00712FBA" w:rsidP="002B49CF">
          <w:pPr>
            <w:pStyle w:val="Caption"/>
            <w:jc w:val="center"/>
            <w:rPr>
              <w:rFonts w:ascii="TH Sarabun New" w:hAnsi="TH Sarabun New" w:cs="TH Sarabun New"/>
              <w:sz w:val="28"/>
              <w:szCs w:val="28"/>
            </w:rPr>
          </w:pP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ภาพที่ 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begin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 xml:space="preserve">SEQ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ภาพที่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>\* ARABIC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separate"/>
          </w:r>
          <w:r w:rsidR="003F4307">
            <w:rPr>
              <w:rFonts w:ascii="TH Sarabun New" w:hAnsi="TH Sarabun New" w:cs="TH Sarabun New"/>
              <w:noProof/>
              <w:sz w:val="28"/>
              <w:szCs w:val="28"/>
              <w:cs/>
            </w:rPr>
            <w:t>13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end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 ตัวอย่างเกม </w:t>
          </w:r>
          <w:r w:rsidRPr="002D6188">
            <w:rPr>
              <w:rFonts w:ascii="TH Sarabun New" w:hAnsi="TH Sarabun New" w:cs="TH Sarabun New"/>
              <w:sz w:val="28"/>
              <w:szCs w:val="28"/>
            </w:rPr>
            <w:t>lightbot and lightbot jr</w:t>
          </w:r>
        </w:p>
        <w:p w14:paraId="71AA1D05" w14:textId="3FDB06C1" w:rsidR="00CB05CE" w:rsidRPr="002D6188" w:rsidRDefault="00955BE2" w:rsidP="00C4774B">
          <w:pPr>
            <w:spacing w:after="0"/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ตัวเกมให้ผู้เล่</w:t>
          </w:r>
          <w:del w:id="209" w:author="Atiwitch Muongsorn" w:date="2019-11-26T13:31:00Z">
            <w:r w:rsidRPr="002D6188" w:rsidDel="006419CD">
              <w:rPr>
                <w:rFonts w:ascii="TH Sarabun New" w:hAnsi="TH Sarabun New" w:cs="TH Sarabun New"/>
                <w:sz w:val="36"/>
                <w:szCs w:val="36"/>
                <w:cs/>
              </w:rPr>
              <w:delText>นลาก</w:delText>
            </w:r>
          </w:del>
          <w:ins w:id="210" w:author="Atiwitch Muongsorn" w:date="2019-11-26T13:31:00Z">
            <w:r w:rsidR="006419CD">
              <w:rPr>
                <w:rFonts w:ascii="TH Sarabun New" w:hAnsi="TH Sarabun New" w:cs="TH Sarabun New" w:hint="cs"/>
                <w:sz w:val="36"/>
                <w:szCs w:val="36"/>
                <w:cs/>
              </w:rPr>
              <w:t>นวาง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บล็อค</w:t>
          </w:r>
          <w:del w:id="211" w:author="Atiwitch Muongsorn" w:date="2019-11-26T13:32:00Z">
            <w:r w:rsidRPr="002D6188" w:rsidDel="006419CD">
              <w:rPr>
                <w:rFonts w:ascii="TH Sarabun New" w:hAnsi="TH Sarabun New" w:cs="TH Sarabun New"/>
                <w:sz w:val="36"/>
                <w:szCs w:val="36"/>
                <w:cs/>
              </w:rPr>
              <w:delText>ที่ต้องการให้</w:delText>
            </w:r>
          </w:del>
          <w:ins w:id="212" w:author="Atiwitch Muongsorn" w:date="2019-11-26T13:32:00Z">
            <w:r w:rsidR="006419CD">
              <w:rPr>
                <w:rFonts w:ascii="TH Sarabun New" w:hAnsi="TH Sarabun New" w:cs="TH Sarabun New" w:hint="cs"/>
                <w:sz w:val="36"/>
                <w:szCs w:val="36"/>
                <w:cs/>
              </w:rPr>
              <w:t>ควบคุม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ตัวละคร</w:t>
          </w:r>
          <w:ins w:id="213" w:author="Atiwitch Muongsorn" w:date="2019-11-26T13:32:00Z">
            <w:r w:rsidR="006419CD">
              <w:rPr>
                <w:rFonts w:ascii="TH Sarabun New" w:hAnsi="TH Sarabun New" w:cs="TH Sarabun New" w:hint="cs"/>
                <w:sz w:val="36"/>
                <w:szCs w:val="36"/>
                <w:cs/>
              </w:rPr>
              <w:t>ให้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ทำตาม</w:t>
          </w:r>
          <w:ins w:id="214" w:author="Atiwitch Muongsorn" w:date="2019-11-26T13:32:00Z">
            <w:r w:rsidR="006419CD">
              <w:rPr>
                <w:rFonts w:ascii="TH Sarabun New" w:hAnsi="TH Sarabun New" w:cs="TH Sarabun New" w:hint="cs"/>
                <w:sz w:val="36"/>
                <w:szCs w:val="36"/>
                <w:cs/>
              </w:rPr>
              <w:t>ลง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ในช่อง 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 xml:space="preserve">Main 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ซึ่งเมื่อ</w:t>
          </w:r>
          <w:ins w:id="215" w:author="Atiwitch Muongsorn" w:date="2019-11-26T13:32:00Z">
            <w:r w:rsidR="006419CD">
              <w:rPr>
                <w:rFonts w:ascii="TH Sarabun New" w:hAnsi="TH Sarabun New" w:cs="TH Sarabun New" w:hint="cs"/>
                <w:sz w:val="36"/>
                <w:szCs w:val="36"/>
                <w:cs/>
              </w:rPr>
              <w:t>ผู้เล่น</w:t>
            </w:r>
          </w:ins>
          <w:del w:id="216" w:author="Atiwitch Muongsorn" w:date="2019-11-26T13:32:00Z">
            <w:r w:rsidRPr="002D6188" w:rsidDel="006419CD">
              <w:rPr>
                <w:rFonts w:ascii="TH Sarabun New" w:hAnsi="TH Sarabun New" w:cs="TH Sarabun New"/>
                <w:sz w:val="36"/>
                <w:szCs w:val="36"/>
                <w:cs/>
              </w:rPr>
              <w:delText>ทำการก</w:delText>
            </w:r>
          </w:del>
          <w:ins w:id="217" w:author="Atiwitch Muongsorn" w:date="2019-11-26T13:32:00Z">
            <w:r w:rsidR="006419CD">
              <w:rPr>
                <w:rFonts w:ascii="TH Sarabun New" w:hAnsi="TH Sarabun New" w:cs="TH Sarabun New" w:hint="cs"/>
                <w:sz w:val="36"/>
                <w:szCs w:val="36"/>
                <w:cs/>
              </w:rPr>
              <w:t>ก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ด 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 xml:space="preserve">Run 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ตัวละครจะทำตาม</w:t>
          </w:r>
          <w:ins w:id="218" w:author="Atiwitch Muongsorn" w:date="2019-11-26T13:32:00Z">
            <w:r w:rsidR="006419CD">
              <w:rPr>
                <w:rFonts w:ascii="TH Sarabun New" w:hAnsi="TH Sarabun New" w:cs="TH Sarabun New" w:hint="cs"/>
                <w:sz w:val="36"/>
                <w:szCs w:val="36"/>
                <w:cs/>
              </w:rPr>
              <w:t>คำสั่ง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เป็นลำดับตามที่ผู้เล่นวางไว้</w:t>
          </w:r>
          <w:ins w:id="219" w:author="Atiwitch Muongsorn" w:date="2019-11-26T13:33:00Z">
            <w:r w:rsidR="006419CD">
              <w:rPr>
                <w:rFonts w:ascii="TH Sarabun New" w:hAnsi="TH Sarabun New" w:cs="TH Sarabun New" w:hint="cs"/>
                <w:sz w:val="36"/>
                <w:szCs w:val="36"/>
                <w:cs/>
              </w:rPr>
              <w:t>รายบรรทัดตามภาพที่ 13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ตัวเกมอธิบายการทำงานที่ตัวละครสามารถทำได้ในรูปของบล็อค </w:t>
          </w:r>
          <w:ins w:id="220" w:author="Atiwitch Muongsorn" w:date="2019-11-26T13:33:00Z">
            <w:r w:rsidR="006419CD">
              <w:rPr>
                <w:rFonts w:ascii="TH Sarabun New" w:hAnsi="TH Sarabun New" w:cs="TH Sarabun New" w:hint="cs"/>
                <w:sz w:val="36"/>
                <w:szCs w:val="36"/>
                <w:cs/>
              </w:rPr>
              <w:t>เกม</w:t>
            </w:r>
          </w:ins>
          <w:del w:id="221" w:author="Atiwitch Muongsorn" w:date="2019-11-26T13:33:00Z">
            <w:r w:rsidRPr="002D6188" w:rsidDel="006419CD">
              <w:rPr>
                <w:rFonts w:ascii="TH Sarabun New" w:hAnsi="TH Sarabun New" w:cs="TH Sarabun New"/>
                <w:sz w:val="36"/>
                <w:szCs w:val="36"/>
                <w:cs/>
              </w:rPr>
              <w:delText>แต่ว่า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ไม่สามารถ</w:t>
          </w:r>
          <w:del w:id="222" w:author="Atiwitch Muongsorn" w:date="2019-11-26T13:33:00Z">
            <w:r w:rsidRPr="002D6188" w:rsidDel="006419CD">
              <w:rPr>
                <w:rFonts w:ascii="TH Sarabun New" w:hAnsi="TH Sarabun New" w:cs="TH Sarabun New"/>
                <w:sz w:val="36"/>
                <w:szCs w:val="36"/>
                <w:cs/>
              </w:rPr>
              <w:delText>ทำการ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ทำงานในลักษณะของลูปได้</w:t>
          </w:r>
        </w:p>
        <w:p w14:paraId="14743A15" w14:textId="6FABCA80" w:rsidR="0016082B" w:rsidRPr="002D6188" w:rsidRDefault="0016082B" w:rsidP="00A30B76">
          <w:pPr>
            <w:spacing w:after="0"/>
            <w:jc w:val="thaiDistribute"/>
            <w:rPr>
              <w:rFonts w:ascii="TH Sarabun New" w:hAnsi="TH Sarabun New" w:cs="TH Sarabun New"/>
              <w:b/>
              <w:bCs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b/>
              <w:bCs/>
              <w:sz w:val="36"/>
              <w:szCs w:val="36"/>
              <w:cs/>
            </w:rPr>
            <w:t>ประเภทของเกม</w:t>
          </w:r>
        </w:p>
        <w:p w14:paraId="49E4F585" w14:textId="7C46D1B7" w:rsidR="0016082B" w:rsidRPr="002D6188" w:rsidRDefault="0016082B" w:rsidP="00A30B76">
          <w:pPr>
            <w:spacing w:after="0"/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b/>
              <w:bCs/>
              <w:sz w:val="36"/>
              <w:szCs w:val="36"/>
              <w:cs/>
            </w:rPr>
            <w:tab/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เกมที่</w:t>
          </w:r>
          <w:del w:id="223" w:author="Atiwitch Muongsorn" w:date="2019-11-26T13:34:00Z">
            <w:r w:rsidRPr="002D6188" w:rsidDel="006419CD">
              <w:rPr>
                <w:rFonts w:ascii="TH Sarabun New" w:hAnsi="TH Sarabun New" w:cs="TH Sarabun New"/>
                <w:sz w:val="36"/>
                <w:szCs w:val="36"/>
                <w:cs/>
              </w:rPr>
              <w:delText>นำมาประกอบการเขียนรายงาน</w:delText>
            </w:r>
          </w:del>
          <w:ins w:id="224" w:author="Atiwitch Muongsorn" w:date="2019-11-26T13:34:00Z">
            <w:r w:rsidR="006419CD">
              <w:rPr>
                <w:rFonts w:ascii="TH Sarabun New" w:hAnsi="TH Sarabun New" w:cs="TH Sarabun New" w:hint="cs"/>
                <w:sz w:val="36"/>
                <w:szCs w:val="36"/>
                <w:cs/>
              </w:rPr>
              <w:t>กล่าวมาข้างต้น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สามารถแบ่งประเภทออกได้เป็น 3 ประเภท</w:t>
          </w:r>
        </w:p>
        <w:p w14:paraId="7503774F" w14:textId="4A28844A" w:rsidR="0016082B" w:rsidRPr="002D6188" w:rsidDel="006419CD" w:rsidRDefault="0016082B">
          <w:pPr>
            <w:pStyle w:val="ListParagraph"/>
            <w:numPr>
              <w:ilvl w:val="0"/>
              <w:numId w:val="14"/>
            </w:numPr>
            <w:spacing w:after="0"/>
            <w:ind w:left="720" w:firstLine="360"/>
            <w:jc w:val="thaiDistribute"/>
            <w:rPr>
              <w:del w:id="225" w:author="Atiwitch Muongsorn" w:date="2019-11-26T13:34:00Z"/>
              <w:rFonts w:ascii="TH Sarabun New" w:hAnsi="TH Sarabun New" w:cs="TH Sarabun New"/>
              <w:sz w:val="36"/>
              <w:szCs w:val="36"/>
            </w:rPr>
            <w:pPrChange w:id="226" w:author="Atiwitch Muongsorn" w:date="2019-11-26T13:40:00Z">
              <w:pPr>
                <w:pStyle w:val="ListParagraph"/>
                <w:numPr>
                  <w:numId w:val="14"/>
                </w:numPr>
                <w:spacing w:after="0"/>
                <w:ind w:left="1080"/>
                <w:jc w:val="thaiDistribute"/>
              </w:pPr>
            </w:pPrChange>
          </w:pPr>
          <w:r w:rsidRPr="00C4774B">
            <w:rPr>
              <w:rFonts w:ascii="TH Sarabun New" w:hAnsi="TH Sarabun New" w:cs="TH Sarabun New"/>
              <w:sz w:val="36"/>
              <w:szCs w:val="36"/>
              <w:cs/>
            </w:rPr>
            <w:t>เกมฝึกโปรแกรมมิ่งแบบวางบล็อค</w:t>
          </w:r>
        </w:p>
        <w:p w14:paraId="4EACEE91" w14:textId="0F67F5F5" w:rsidR="0016082B" w:rsidRPr="00A30B76" w:rsidRDefault="006419CD">
          <w:pPr>
            <w:pStyle w:val="ListParagraph"/>
            <w:numPr>
              <w:ilvl w:val="0"/>
              <w:numId w:val="14"/>
            </w:numPr>
            <w:spacing w:after="0"/>
            <w:ind w:left="720" w:firstLine="360"/>
            <w:jc w:val="thaiDistribute"/>
            <w:rPr>
              <w:rFonts w:ascii="TH Sarabun New" w:hAnsi="TH Sarabun New" w:cs="TH Sarabun New"/>
              <w:sz w:val="36"/>
              <w:szCs w:val="36"/>
            </w:rPr>
            <w:pPrChange w:id="227" w:author="Atiwitch Muongsorn" w:date="2019-11-26T13:40:00Z">
              <w:pPr>
                <w:spacing w:after="0"/>
                <w:ind w:left="720" w:firstLine="360"/>
                <w:jc w:val="thaiDistribute"/>
              </w:pPr>
            </w:pPrChange>
          </w:pPr>
          <w:ins w:id="228" w:author="Atiwitch Muongsorn" w:date="2019-11-26T13:34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</w:t>
            </w:r>
          </w:ins>
          <w:r w:rsidR="0016082B" w:rsidRPr="00C4774B">
            <w:rPr>
              <w:rFonts w:ascii="TH Sarabun New" w:hAnsi="TH Sarabun New" w:cs="TH Sarabun New"/>
              <w:sz w:val="36"/>
              <w:szCs w:val="36"/>
              <w:cs/>
            </w:rPr>
            <w:t xml:space="preserve">ประกอบไปด้วยเกม </w:t>
          </w:r>
          <w:r w:rsidR="0016082B" w:rsidRPr="00A30B76">
            <w:rPr>
              <w:rFonts w:ascii="TH Sarabun New" w:hAnsi="TH Sarabun New" w:cs="TH Sarabun New"/>
              <w:sz w:val="36"/>
              <w:szCs w:val="36"/>
            </w:rPr>
            <w:t xml:space="preserve">code.org, human resource machine </w:t>
          </w:r>
          <w:r w:rsidR="00D241A0" w:rsidRPr="00A30B76">
            <w:rPr>
              <w:rFonts w:ascii="TH Sarabun New" w:hAnsi="TH Sarabun New" w:cs="TH Sarabun New" w:hint="cs"/>
              <w:sz w:val="36"/>
              <w:szCs w:val="36"/>
              <w:cs/>
            </w:rPr>
            <w:t xml:space="preserve">และ </w:t>
          </w:r>
          <w:r w:rsidR="0016082B" w:rsidRPr="00A30B76">
            <w:rPr>
              <w:rFonts w:ascii="TH Sarabun New" w:hAnsi="TH Sarabun New" w:cs="TH Sarabun New"/>
              <w:sz w:val="36"/>
              <w:szCs w:val="36"/>
            </w:rPr>
            <w:t>lightbot and lightbot jr.</w:t>
          </w:r>
        </w:p>
        <w:p w14:paraId="3009B480" w14:textId="26B32937" w:rsidR="0016082B" w:rsidRPr="002D6188" w:rsidDel="006419CD" w:rsidRDefault="0016082B">
          <w:pPr>
            <w:pStyle w:val="ListParagraph"/>
            <w:numPr>
              <w:ilvl w:val="0"/>
              <w:numId w:val="14"/>
            </w:numPr>
            <w:spacing w:after="0"/>
            <w:ind w:left="720" w:firstLine="360"/>
            <w:jc w:val="thaiDistribute"/>
            <w:rPr>
              <w:del w:id="229" w:author="Atiwitch Muongsorn" w:date="2019-11-26T13:34:00Z"/>
              <w:rFonts w:ascii="TH Sarabun New" w:hAnsi="TH Sarabun New" w:cs="TH Sarabun New"/>
              <w:sz w:val="36"/>
              <w:szCs w:val="36"/>
            </w:rPr>
            <w:pPrChange w:id="230" w:author="Atiwitch Muongsorn" w:date="2019-11-26T13:40:00Z">
              <w:pPr>
                <w:pStyle w:val="ListParagraph"/>
                <w:numPr>
                  <w:numId w:val="14"/>
                </w:numPr>
                <w:spacing w:after="0"/>
                <w:ind w:left="1080"/>
                <w:jc w:val="thaiDistribute"/>
              </w:pPr>
            </w:pPrChange>
          </w:pPr>
          <w:r w:rsidRPr="00A30B76">
            <w:rPr>
              <w:rFonts w:ascii="TH Sarabun New" w:hAnsi="TH Sarabun New" w:cs="TH Sarabun New"/>
              <w:sz w:val="36"/>
              <w:szCs w:val="36"/>
              <w:cs/>
            </w:rPr>
            <w:t>เกมฝึกโปรแกรมมิ่งแบบ</w:t>
          </w:r>
          <w:r w:rsidR="00AF586B" w:rsidRPr="00A30B76">
            <w:rPr>
              <w:rFonts w:ascii="TH Sarabun New" w:hAnsi="TH Sarabun New" w:cs="TH Sarabun New"/>
              <w:sz w:val="36"/>
              <w:szCs w:val="36"/>
              <w:cs/>
            </w:rPr>
            <w:t>โลจิกการทำงาน</w:t>
          </w:r>
        </w:p>
        <w:p w14:paraId="3D2B219F" w14:textId="4240ED89" w:rsidR="0016082B" w:rsidRPr="00A30B76" w:rsidRDefault="006419CD">
          <w:pPr>
            <w:pStyle w:val="ListParagraph"/>
            <w:numPr>
              <w:ilvl w:val="0"/>
              <w:numId w:val="14"/>
            </w:numPr>
            <w:spacing w:after="0"/>
            <w:ind w:left="720" w:firstLine="360"/>
            <w:jc w:val="thaiDistribute"/>
            <w:rPr>
              <w:rFonts w:ascii="TH Sarabun New" w:hAnsi="TH Sarabun New" w:cs="TH Sarabun New"/>
              <w:sz w:val="36"/>
              <w:szCs w:val="36"/>
              <w:cs/>
            </w:rPr>
            <w:pPrChange w:id="231" w:author="Atiwitch Muongsorn" w:date="2019-11-26T13:40:00Z">
              <w:pPr>
                <w:spacing w:after="0"/>
                <w:ind w:left="720" w:firstLine="360"/>
                <w:jc w:val="thaiDistribute"/>
              </w:pPr>
            </w:pPrChange>
          </w:pPr>
          <w:ins w:id="232" w:author="Atiwitch Muongsorn" w:date="2019-11-26T13:34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</w:t>
            </w:r>
          </w:ins>
          <w:r w:rsidR="0016082B" w:rsidRPr="00C4774B">
            <w:rPr>
              <w:rFonts w:ascii="TH Sarabun New" w:hAnsi="TH Sarabun New" w:cs="TH Sarabun New"/>
              <w:sz w:val="36"/>
              <w:szCs w:val="36"/>
              <w:cs/>
            </w:rPr>
            <w:t xml:space="preserve">ประกอบไปด้วยเกม </w:t>
          </w:r>
          <w:r w:rsidR="0016082B" w:rsidRPr="00A30B76">
            <w:rPr>
              <w:rFonts w:ascii="TH Sarabun New" w:hAnsi="TH Sarabun New" w:cs="TH Sarabun New"/>
              <w:sz w:val="36"/>
              <w:szCs w:val="36"/>
            </w:rPr>
            <w:t>vim adventure</w:t>
          </w:r>
        </w:p>
        <w:p w14:paraId="4E6C69B1" w14:textId="5A8225F0" w:rsidR="0016082B" w:rsidRPr="002D6188" w:rsidDel="006419CD" w:rsidRDefault="0016082B">
          <w:pPr>
            <w:pStyle w:val="ListParagraph"/>
            <w:numPr>
              <w:ilvl w:val="0"/>
              <w:numId w:val="14"/>
            </w:numPr>
            <w:spacing w:after="0"/>
            <w:ind w:left="720" w:firstLine="360"/>
            <w:jc w:val="thaiDistribute"/>
            <w:rPr>
              <w:del w:id="233" w:author="Atiwitch Muongsorn" w:date="2019-11-26T13:34:00Z"/>
              <w:rFonts w:ascii="TH Sarabun New" w:hAnsi="TH Sarabun New" w:cs="TH Sarabun New"/>
              <w:sz w:val="36"/>
              <w:szCs w:val="36"/>
            </w:rPr>
            <w:pPrChange w:id="234" w:author="Atiwitch Muongsorn" w:date="2019-11-26T13:40:00Z">
              <w:pPr>
                <w:pStyle w:val="ListParagraph"/>
                <w:numPr>
                  <w:numId w:val="14"/>
                </w:numPr>
                <w:spacing w:after="0"/>
                <w:ind w:left="1080"/>
                <w:jc w:val="thaiDistribute"/>
              </w:pPr>
            </w:pPrChange>
          </w:pPr>
          <w:r w:rsidRPr="00A30B76">
            <w:rPr>
              <w:rFonts w:ascii="TH Sarabun New" w:hAnsi="TH Sarabun New" w:cs="TH Sarabun New"/>
              <w:sz w:val="36"/>
              <w:szCs w:val="36"/>
              <w:cs/>
            </w:rPr>
            <w:t>เกมฝึกโปรแกรมมิ่งแบบพิมพ์</w:t>
          </w:r>
        </w:p>
        <w:p w14:paraId="37E82A0F" w14:textId="4DF65D9A" w:rsidR="0016082B" w:rsidRPr="00A30B76" w:rsidRDefault="006419CD">
          <w:pPr>
            <w:pStyle w:val="ListParagraph"/>
            <w:numPr>
              <w:ilvl w:val="0"/>
              <w:numId w:val="14"/>
            </w:numPr>
            <w:spacing w:after="0"/>
            <w:ind w:left="720" w:firstLine="360"/>
            <w:jc w:val="thaiDistribute"/>
            <w:rPr>
              <w:rFonts w:ascii="TH Sarabun New" w:hAnsi="TH Sarabun New" w:cs="TH Sarabun New"/>
              <w:sz w:val="36"/>
              <w:szCs w:val="36"/>
            </w:rPr>
            <w:pPrChange w:id="235" w:author="Atiwitch Muongsorn" w:date="2019-11-26T13:40:00Z">
              <w:pPr>
                <w:spacing w:after="0"/>
                <w:ind w:left="720" w:firstLine="360"/>
                <w:jc w:val="thaiDistribute"/>
              </w:pPr>
            </w:pPrChange>
          </w:pPr>
          <w:ins w:id="236" w:author="Atiwitch Muongsorn" w:date="2019-11-26T13:34:00Z">
            <w:r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</w:t>
            </w:r>
          </w:ins>
          <w:r w:rsidR="0016082B" w:rsidRPr="00C4774B">
            <w:rPr>
              <w:rFonts w:ascii="TH Sarabun New" w:hAnsi="TH Sarabun New" w:cs="TH Sarabun New"/>
              <w:sz w:val="36"/>
              <w:szCs w:val="36"/>
              <w:cs/>
            </w:rPr>
            <w:t xml:space="preserve">ประกอบไปด้วยเกม </w:t>
          </w:r>
          <w:r w:rsidR="0016082B" w:rsidRPr="00A30B76">
            <w:rPr>
              <w:rFonts w:ascii="TH Sarabun New" w:hAnsi="TH Sarabun New" w:cs="TH Sarabun New"/>
              <w:sz w:val="36"/>
              <w:szCs w:val="36"/>
            </w:rPr>
            <w:t>coding game, checkio, code monkey, rudy warrior</w:t>
          </w:r>
          <w:r w:rsidR="00AF586B" w:rsidRPr="00A30B76">
            <w:rPr>
              <w:rFonts w:ascii="TH Sarabun New" w:hAnsi="TH Sarabun New" w:cs="TH Sarabun New"/>
              <w:sz w:val="36"/>
              <w:szCs w:val="36"/>
            </w:rPr>
            <w:t>, code avenger, code combat</w:t>
          </w:r>
        </w:p>
        <w:p w14:paraId="6000990F" w14:textId="77777777" w:rsidR="00712FBA" w:rsidRPr="002D6188" w:rsidRDefault="00777E8B">
          <w:pPr>
            <w:keepNext/>
            <w:spacing w:after="0"/>
            <w:jc w:val="thaiDistribute"/>
            <w:rPr>
              <w:rFonts w:ascii="TH Sarabun New" w:hAnsi="TH Sarabun New" w:cs="TH Sarabun New"/>
            </w:rPr>
            <w:pPrChange w:id="237" w:author="Atiwitch Muongsorn" w:date="2019-11-26T13:40:00Z">
              <w:pPr>
                <w:keepNext/>
                <w:spacing w:after="0"/>
                <w:jc w:val="center"/>
              </w:pPr>
            </w:pPrChange>
          </w:pPr>
          <w:r w:rsidRPr="002D6188">
            <w:rPr>
              <w:rFonts w:ascii="TH Sarabun New" w:hAnsi="TH Sarabun New" w:cs="TH Sarabun New"/>
              <w:noProof/>
            </w:rPr>
            <w:lastRenderedPageBreak/>
            <w:drawing>
              <wp:inline distT="0" distB="0" distL="0" distR="0" wp14:anchorId="6AF1B370" wp14:editId="0A8D4998">
                <wp:extent cx="5943600" cy="3971925"/>
                <wp:effectExtent l="0" t="0" r="0" b="9525"/>
                <wp:docPr id="18" name="รูปภาพ 1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รูปภาพ 18"/>
                        <pic:cNvPicPr/>
                      </pic:nvPicPr>
                      <pic:blipFill>
                        <a:blip r:embed="rId2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971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141A0DB" w14:textId="181427D6" w:rsidR="00C12DB6" w:rsidRPr="002D6188" w:rsidRDefault="00712FBA" w:rsidP="002B49CF">
          <w:pPr>
            <w:pStyle w:val="Caption"/>
            <w:jc w:val="center"/>
            <w:rPr>
              <w:rFonts w:ascii="TH Sarabun New" w:hAnsi="TH Sarabun New" w:cs="TH Sarabun New"/>
              <w:sz w:val="28"/>
              <w:szCs w:val="28"/>
            </w:rPr>
          </w:pP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ภาพที่ 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begin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 xml:space="preserve">SEQ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ภาพที่ </w:instrText>
          </w:r>
          <w:r w:rsidRPr="002D6188">
            <w:rPr>
              <w:rFonts w:ascii="TH Sarabun New" w:hAnsi="TH Sarabun New" w:cs="TH Sarabun New"/>
              <w:sz w:val="28"/>
              <w:szCs w:val="28"/>
            </w:rPr>
            <w:instrText>\* ARABIC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instrText xml:space="preserve"> </w:instrTex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separate"/>
          </w:r>
          <w:r w:rsidR="003F4307">
            <w:rPr>
              <w:rFonts w:ascii="TH Sarabun New" w:hAnsi="TH Sarabun New" w:cs="TH Sarabun New"/>
              <w:noProof/>
              <w:sz w:val="28"/>
              <w:szCs w:val="28"/>
              <w:cs/>
            </w:rPr>
            <w:t>14</w:t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fldChar w:fldCharType="end"/>
          </w:r>
          <w:r w:rsidRPr="002D6188">
            <w:rPr>
              <w:rFonts w:ascii="TH Sarabun New" w:hAnsi="TH Sarabun New" w:cs="TH Sarabun New"/>
              <w:sz w:val="28"/>
              <w:szCs w:val="28"/>
              <w:cs/>
            </w:rPr>
            <w:t xml:space="preserve"> ตารางแสดงข้อดีข้อเสียของแต่ละเกม</w:t>
          </w:r>
        </w:p>
        <w:p w14:paraId="4CEEF072" w14:textId="2EB46A21" w:rsidR="00470FF7" w:rsidRPr="002D6188" w:rsidRDefault="00470FF7">
          <w:pPr>
            <w:ind w:firstLine="720"/>
            <w:jc w:val="thaiDistribute"/>
            <w:rPr>
              <w:rFonts w:ascii="TH Sarabun New" w:hAnsi="TH Sarabun New" w:cs="TH Sarabun New"/>
              <w:sz w:val="36"/>
              <w:szCs w:val="36"/>
              <w:cs/>
            </w:rPr>
            <w:pPrChange w:id="238" w:author="Atiwitch Muongsorn" w:date="2019-11-26T13:40:00Z">
              <w:pPr>
                <w:ind w:firstLine="720"/>
              </w:pPr>
            </w:pPrChange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จาก</w:t>
          </w:r>
          <w:del w:id="239" w:author="Atiwitch Muongsorn" w:date="2019-11-26T13:40:00Z">
            <w:r w:rsidRPr="002D6188" w:rsidDel="00D91D16">
              <w:rPr>
                <w:rFonts w:ascii="TH Sarabun New" w:hAnsi="TH Sarabun New" w:cs="TH Sarabun New"/>
                <w:sz w:val="36"/>
                <w:szCs w:val="36"/>
                <w:cs/>
              </w:rPr>
              <w:delText xml:space="preserve"> </w:delText>
            </w:r>
          </w:del>
          <w:r w:rsidR="00712FBA" w:rsidRPr="002D6188">
            <w:rPr>
              <w:rFonts w:ascii="TH Sarabun New" w:hAnsi="TH Sarabun New" w:cs="TH Sarabun New"/>
              <w:sz w:val="36"/>
              <w:szCs w:val="36"/>
              <w:cs/>
            </w:rPr>
            <w:t>ภาพที่</w:t>
          </w:r>
          <w:ins w:id="240" w:author="Atiwitch Muongsorn" w:date="2019-11-26T14:20:00Z">
            <w:r w:rsidR="00C4774B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</w:rPr>
            <w:t>14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ผู้แต่ง</w:t>
          </w:r>
          <w:del w:id="241" w:author="Atiwitch Muongsorn" w:date="2019-11-26T14:20:00Z">
            <w:r w:rsidRPr="002D6188" w:rsidDel="00C4774B">
              <w:rPr>
                <w:rFonts w:ascii="TH Sarabun New" w:hAnsi="TH Sarabun New" w:cs="TH Sarabun New"/>
                <w:sz w:val="36"/>
                <w:szCs w:val="36"/>
                <w:cs/>
              </w:rPr>
              <w:delText>ได้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ทำการเปรียบเทียบความอิสระของการใช้คำสั่งต่างๆ</w:t>
          </w:r>
          <w:ins w:id="242" w:author="Atiwitch Muongsorn" w:date="2019-11-26T13:40:00Z">
            <w:r w:rsidR="00D91D16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ภายในเกมของ</w:t>
          </w:r>
          <w:ins w:id="243" w:author="Atiwitch Muongsorn" w:date="2019-11-26T14:20:00Z">
            <w:r w:rsidR="00C4774B">
              <w:rPr>
                <w:rFonts w:ascii="TH Sarabun New" w:hAnsi="TH Sarabun New" w:cs="TH Sarabun New" w:hint="cs"/>
                <w:sz w:val="36"/>
                <w:szCs w:val="36"/>
                <w:cs/>
              </w:rPr>
              <w:t>แต่ละ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เกม</w:t>
          </w:r>
          <w:del w:id="244" w:author="Atiwitch Muongsorn" w:date="2019-11-26T14:20:00Z">
            <w:r w:rsidRPr="002D6188" w:rsidDel="00C4774B">
              <w:rPr>
                <w:rFonts w:ascii="TH Sarabun New" w:hAnsi="TH Sarabun New" w:cs="TH Sarabun New"/>
                <w:sz w:val="36"/>
                <w:szCs w:val="36"/>
                <w:cs/>
              </w:rPr>
              <w:delText>ต่างๆ</w:delText>
            </w:r>
          </w:del>
          <w:ins w:id="245" w:author="Atiwitch Muongsorn" w:date="2019-11-26T13:40:00Z">
            <w:r w:rsidR="00D91D16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และคะแนนที่ผู้แต่งให้</w:t>
          </w:r>
          <w:del w:id="246" w:author="Atiwitch Muongsorn" w:date="2019-11-26T14:20:00Z">
            <w:r w:rsidRPr="002D6188" w:rsidDel="00C4774B">
              <w:rPr>
                <w:rFonts w:ascii="TH Sarabun New" w:hAnsi="TH Sarabun New" w:cs="TH Sarabun New"/>
                <w:sz w:val="36"/>
                <w:szCs w:val="36"/>
                <w:cs/>
              </w:rPr>
              <w:delText>นั</w:delText>
            </w:r>
            <w:r w:rsidR="00D241A0" w:rsidDel="00C4774B">
              <w:rPr>
                <w:rFonts w:ascii="TH Sarabun New" w:hAnsi="TH Sarabun New" w:cs="TH Sarabun New" w:hint="cs"/>
                <w:sz w:val="36"/>
                <w:szCs w:val="36"/>
                <w:cs/>
              </w:rPr>
              <w:delText>้</w:delText>
            </w:r>
            <w:r w:rsidRPr="002D6188" w:rsidDel="00C4774B">
              <w:rPr>
                <w:rFonts w:ascii="TH Sarabun New" w:hAnsi="TH Sarabun New" w:cs="TH Sarabun New"/>
                <w:sz w:val="36"/>
                <w:szCs w:val="36"/>
                <w:cs/>
              </w:rPr>
              <w:delText>น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ป็นเพียงความคิดเห็นส่วนตัวของผู้แต่งเท่านั่นโดยการให้คะแนนจะแทนด้วยรูปมือซึ่งมีคะแนนสูงสุดอยู่ที่</w:t>
          </w:r>
          <w:r w:rsidR="00D241A0">
            <w:rPr>
              <w:rFonts w:ascii="TH Sarabun New" w:hAnsi="TH Sarabun New" w:cs="TH Sarabun New" w:hint="cs"/>
              <w:sz w:val="36"/>
              <w:szCs w:val="36"/>
              <w:cs/>
            </w:rPr>
            <w:t xml:space="preserve"> 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3</w:t>
          </w:r>
          <w:r w:rsidR="00D241A0">
            <w:rPr>
              <w:rFonts w:ascii="TH Sarabun New" w:hAnsi="TH Sarabun New" w:cs="TH Sarabun New" w:hint="cs"/>
              <w:sz w:val="36"/>
              <w:szCs w:val="36"/>
              <w:cs/>
            </w:rPr>
            <w:t xml:space="preserve"> 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มือ</w:t>
          </w:r>
          <w:ins w:id="247" w:author="Atiwitch Muongsorn" w:date="2019-11-26T13:40:00Z">
            <w:r w:rsidR="00D91D16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</w:t>
            </w:r>
          </w:ins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และลดลงมาตามลำดับ</w:t>
          </w:r>
        </w:p>
        <w:p w14:paraId="1370F105" w14:textId="6F2326A2" w:rsidR="00644EFF" w:rsidRPr="002D6188" w:rsidRDefault="00BA5818" w:rsidP="00C4774B">
          <w:pPr>
            <w:spacing w:after="0"/>
            <w:jc w:val="thaiDistribute"/>
            <w:rPr>
              <w:rFonts w:ascii="TH Sarabun New" w:hAnsi="TH Sarabun New" w:cs="TH Sarabun New"/>
              <w:b/>
              <w:bCs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b/>
              <w:bCs/>
              <w:sz w:val="36"/>
              <w:szCs w:val="36"/>
              <w:cs/>
            </w:rPr>
            <w:t>งาน</w:t>
          </w:r>
          <w:ins w:id="248" w:author="Atiwitch Muongsorn" w:date="2019-11-26T13:41:00Z">
            <w:r w:rsidR="00D91D16">
              <w:rPr>
                <w:rFonts w:ascii="TH Sarabun New" w:hAnsi="TH Sarabun New" w:cs="TH Sarabun New" w:hint="cs"/>
                <w:b/>
                <w:bCs/>
                <w:sz w:val="36"/>
                <w:szCs w:val="36"/>
                <w:cs/>
              </w:rPr>
              <w:t>วิจัย</w:t>
            </w:r>
          </w:ins>
          <w:r w:rsidR="00644EFF" w:rsidRPr="002D6188">
            <w:rPr>
              <w:rFonts w:ascii="TH Sarabun New" w:hAnsi="TH Sarabun New" w:cs="TH Sarabun New"/>
              <w:b/>
              <w:bCs/>
              <w:sz w:val="36"/>
              <w:szCs w:val="36"/>
              <w:cs/>
            </w:rPr>
            <w:t>ที่เกี่ยวข้อง</w:t>
          </w:r>
        </w:p>
        <w:p w14:paraId="3ABB8467" w14:textId="35C2927C" w:rsidR="003B7309" w:rsidRPr="002D6188" w:rsidDel="00D91D16" w:rsidRDefault="007C6FB9" w:rsidP="00D81417">
          <w:pPr>
            <w:spacing w:after="0"/>
            <w:ind w:firstLine="720"/>
            <w:jc w:val="thaiDistribute"/>
            <w:rPr>
              <w:del w:id="249" w:author="Atiwitch Muongsorn" w:date="2019-11-26T13:41:00Z"/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</w:rPr>
          </w:pPr>
          <w:r>
            <w:rPr>
              <w:rFonts w:ascii="TH Sarabun New" w:hAnsi="TH Sarabun New" w:cs="TH Sarabun New" w:hint="cs"/>
              <w:color w:val="222222"/>
              <w:sz w:val="36"/>
              <w:szCs w:val="36"/>
              <w:shd w:val="clear" w:color="auto" w:fill="FFFFFF"/>
              <w:cs/>
            </w:rPr>
            <w:t>จากงานวิจัยที่</w:t>
          </w:r>
          <w:r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</w:rPr>
            <w:t>[1]</w:t>
          </w:r>
          <w:r w:rsidR="00672108">
            <w:rPr>
              <w:rFonts w:ascii="TH Sarabun New" w:hAnsi="TH Sarabun New" w:cs="TH Sarabun New" w:hint="cs"/>
              <w:color w:val="222222"/>
              <w:sz w:val="36"/>
              <w:szCs w:val="36"/>
              <w:shd w:val="clear" w:color="auto" w:fill="FFFFFF"/>
              <w:cs/>
            </w:rPr>
            <w:t xml:space="preserve"> </w:t>
          </w:r>
          <w:r>
            <w:rPr>
              <w:rFonts w:ascii="TH Sarabun New" w:hAnsi="TH Sarabun New" w:cs="TH Sarabun New" w:hint="cs"/>
              <w:color w:val="222222"/>
              <w:sz w:val="36"/>
              <w:szCs w:val="36"/>
              <w:shd w:val="clear" w:color="auto" w:fill="FFFFFF"/>
              <w:cs/>
            </w:rPr>
            <w:t xml:space="preserve">กล่าวว่า </w:t>
          </w:r>
          <w:r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</w:rPr>
            <w:t>“</w:t>
          </w:r>
          <w:r w:rsidR="003B7309" w:rsidRPr="002D6188"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  <w:cs/>
            </w:rPr>
            <w:t>ผล</w:t>
          </w:r>
          <w:r w:rsidR="00940BDB" w:rsidRPr="002D6188"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  <w:cs/>
            </w:rPr>
            <w:t>สอบ</w:t>
          </w:r>
          <w:r w:rsidR="003B7309" w:rsidRPr="002D6188"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  <w:cs/>
            </w:rPr>
            <w:t>ของนักเรียนที่ใช้เกม</w:t>
          </w:r>
          <w:r w:rsidR="00940BDB" w:rsidRPr="002D6188"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  <w:cs/>
            </w:rPr>
            <w:t>ในการสอน</w:t>
          </w:r>
          <w:r w:rsidR="003B7309" w:rsidRPr="002D6188"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  <w:cs/>
            </w:rPr>
            <w:t xml:space="preserve"> สูงกว่าผล</w:t>
          </w:r>
          <w:r w:rsidR="00940BDB" w:rsidRPr="002D6188"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  <w:cs/>
            </w:rPr>
            <w:t>สอบ</w:t>
          </w:r>
          <w:r w:rsidR="003B7309" w:rsidRPr="002D6188"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  <w:cs/>
            </w:rPr>
            <w:t>ของนักเรียนที่สอน</w:t>
          </w:r>
          <w:r w:rsidR="00940BDB" w:rsidRPr="002D6188"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  <w:cs/>
            </w:rPr>
            <w:t>แบบ</w:t>
          </w:r>
          <w:r w:rsidR="003B7309" w:rsidRPr="002D6188"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  <w:cs/>
            </w:rPr>
            <w:t xml:space="preserve">บรรยาย </w:t>
          </w:r>
          <w:r w:rsidR="00940BDB" w:rsidRPr="002D6188"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  <w:cs/>
            </w:rPr>
            <w:t>เพราะ</w:t>
          </w:r>
          <w:r w:rsidR="003B7309" w:rsidRPr="002D6188"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  <w:cs/>
            </w:rPr>
            <w:t>ขาดความสนใจใน</w:t>
          </w:r>
          <w:commentRangeStart w:id="250"/>
          <w:r w:rsidR="003B7309" w:rsidRPr="002D6188"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  <w:cs/>
            </w:rPr>
            <w:t>เนื้อหา</w:t>
          </w:r>
          <w:r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</w:rPr>
            <w:t>”</w:t>
          </w:r>
          <w:r w:rsidR="003B7309" w:rsidRPr="002D6188"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  <w:cs/>
            </w:rPr>
            <w:t xml:space="preserve"> </w:t>
          </w:r>
          <w:commentRangeEnd w:id="250"/>
          <w:r w:rsidR="00D241A0">
            <w:rPr>
              <w:rStyle w:val="CommentReference"/>
              <w:rFonts w:cs="Angsana New"/>
            </w:rPr>
            <w:commentReference w:id="250"/>
          </w:r>
        </w:p>
        <w:p w14:paraId="46D32967" w14:textId="6D136F9A" w:rsidR="003B7309" w:rsidRPr="002D6188" w:rsidDel="00D91D16" w:rsidRDefault="00594117">
          <w:pPr>
            <w:spacing w:after="0"/>
            <w:ind w:firstLine="720"/>
            <w:jc w:val="thaiDistribute"/>
            <w:rPr>
              <w:del w:id="251" w:author="Atiwitch Muongsorn" w:date="2019-11-26T13:41:00Z"/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  <w:cs/>
            </w:rPr>
            <w:pPrChange w:id="252" w:author="Atiwitch Muongsorn" w:date="2019-11-26T13:41:00Z">
              <w:pPr>
                <w:spacing w:after="0"/>
                <w:jc w:val="thaiDistribute"/>
              </w:pPr>
            </w:pPrChange>
          </w:pPr>
          <w:r w:rsidRPr="002D6188"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  <w:cs/>
            </w:rPr>
            <w:t>และ</w:t>
          </w:r>
          <w:r w:rsidR="007C6FB9">
            <w:rPr>
              <w:rFonts w:ascii="TH Sarabun New" w:hAnsi="TH Sarabun New" w:cs="TH Sarabun New" w:hint="cs"/>
              <w:color w:val="222222"/>
              <w:sz w:val="36"/>
              <w:szCs w:val="36"/>
              <w:shd w:val="clear" w:color="auto" w:fill="FFFFFF"/>
              <w:cs/>
            </w:rPr>
            <w:t>จากงานวิจัยที่</w:t>
          </w:r>
          <w:r w:rsidR="007C6FB9"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</w:rPr>
            <w:t>[3]</w:t>
          </w:r>
          <w:r w:rsidR="007C6FB9">
            <w:rPr>
              <w:rFonts w:ascii="TH Sarabun New" w:hAnsi="TH Sarabun New" w:cs="TH Sarabun New" w:hint="cs"/>
              <w:color w:val="222222"/>
              <w:sz w:val="36"/>
              <w:szCs w:val="36"/>
              <w:shd w:val="clear" w:color="auto" w:fill="FFFFFF"/>
              <w:cs/>
            </w:rPr>
            <w:t xml:space="preserve"> กล่าวว่า</w:t>
          </w:r>
          <w:r w:rsidR="007C6FB9"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</w:rPr>
            <w:t>”</w:t>
          </w:r>
          <w:r w:rsidR="003B7309" w:rsidRPr="002D6188"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  <w:cs/>
            </w:rPr>
            <w:t>นักเรียนมี</w:t>
          </w:r>
          <w:r w:rsidRPr="002D6188"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  <w:cs/>
            </w:rPr>
            <w:t>ผล</w:t>
          </w:r>
          <w:r w:rsidR="00940BDB" w:rsidRPr="002D6188"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  <w:cs/>
            </w:rPr>
            <w:t>สอบ</w:t>
          </w:r>
          <w:r w:rsidR="00AA5117"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  <w:cs/>
            </w:rPr>
            <w:t>หลังเรียน</w:t>
          </w:r>
          <w:r w:rsidR="003B7309" w:rsidRPr="002D6188"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  <w:cs/>
            </w:rPr>
            <w:t>สูงกว่าก่อนเรียน</w:t>
          </w:r>
          <w:r w:rsidR="00AA5117"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</w:rPr>
            <w:t xml:space="preserve"> </w:t>
          </w:r>
          <w:del w:id="253" w:author="Atiwitch Muongsorn" w:date="2019-11-26T14:19:00Z">
            <w:r w:rsidR="003B7309" w:rsidRPr="002D6188" w:rsidDel="00C4774B">
              <w:rPr>
                <w:rFonts w:ascii="TH Sarabun New" w:hAnsi="TH Sarabun New" w:cs="TH Sarabun New"/>
                <w:color w:val="222222"/>
                <w:sz w:val="36"/>
                <w:szCs w:val="36"/>
                <w:shd w:val="clear" w:color="auto" w:fill="FFFFFF"/>
                <w:cs/>
              </w:rPr>
              <w:delText>.</w:delText>
            </w:r>
          </w:del>
          <w:commentRangeStart w:id="254"/>
          <w:r w:rsidR="00940BDB" w:rsidRPr="002D6188"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  <w:cs/>
            </w:rPr>
            <w:t>เพราะ</w:t>
          </w:r>
          <w:commentRangeEnd w:id="254"/>
          <w:r w:rsidR="00D241A0">
            <w:rPr>
              <w:rStyle w:val="CommentReference"/>
              <w:rFonts w:cs="Angsana New"/>
            </w:rPr>
            <w:commentReference w:id="254"/>
          </w:r>
          <w:r w:rsidR="003B7309" w:rsidRPr="002D6188"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  <w:cs/>
            </w:rPr>
            <w:t>บทเรียนบน</w:t>
          </w:r>
          <w:r w:rsidR="006B5CE8" w:rsidRPr="002D6188"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  <w:cs/>
            </w:rPr>
            <w:t>แท็บเล็ต</w:t>
          </w:r>
          <w:r w:rsidR="003360EB"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  <w:cs/>
            </w:rPr>
            <w:t xml:space="preserve"> </w:t>
          </w:r>
          <w:r w:rsidR="003360EB">
            <w:rPr>
              <w:rFonts w:ascii="TH Sarabun New" w:hAnsi="TH Sarabun New" w:cs="TH Sarabun New" w:hint="cs"/>
              <w:color w:val="222222"/>
              <w:sz w:val="36"/>
              <w:szCs w:val="36"/>
              <w:shd w:val="clear" w:color="auto" w:fill="FFFFFF"/>
              <w:cs/>
            </w:rPr>
            <w:t>คอมพิวเตอร์</w:t>
          </w:r>
          <w:r w:rsidR="003B7309" w:rsidRPr="002D6188"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  <w:cs/>
            </w:rPr>
            <w:t xml:space="preserve"> มี</w:t>
          </w:r>
          <w:r w:rsidR="00940BDB" w:rsidRPr="002D6188"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  <w:cs/>
            </w:rPr>
            <w:t>ภาพและเสียงที่</w:t>
          </w:r>
          <w:r w:rsidR="003B7309" w:rsidRPr="002D6188"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  <w:cs/>
            </w:rPr>
            <w:t>เหมาะสมกับวัยของผู้เรียน</w:t>
          </w:r>
          <w:r w:rsidR="007C6FB9">
            <w:rPr>
              <w:rFonts w:ascii="TH Sarabun New" w:hAnsi="TH Sarabun New" w:cs="TH Sarabun New"/>
              <w:color w:val="222222"/>
              <w:sz w:val="36"/>
              <w:szCs w:val="36"/>
              <w:shd w:val="clear" w:color="auto" w:fill="FFFFFF"/>
            </w:rPr>
            <w:t>”</w:t>
          </w:r>
          <w:ins w:id="255" w:author="Atiwitch Muongsorn" w:date="2019-11-26T13:41:00Z">
            <w:r w:rsidR="00D91D16">
              <w:rPr>
                <w:rFonts w:ascii="TH Sarabun New" w:hAnsi="TH Sarabun New" w:cs="TH Sarabun New" w:hint="cs"/>
                <w:color w:val="222222"/>
                <w:sz w:val="36"/>
                <w:szCs w:val="36"/>
                <w:shd w:val="clear" w:color="auto" w:fill="FFFFFF"/>
                <w:cs/>
              </w:rPr>
              <w:t xml:space="preserve"> </w:t>
            </w:r>
          </w:ins>
        </w:p>
        <w:p w14:paraId="7F8171ED" w14:textId="047A815B" w:rsidR="00E01FBC" w:rsidRDefault="00DA7DFD">
          <w:pPr>
            <w:spacing w:after="0"/>
            <w:ind w:firstLine="720"/>
            <w:jc w:val="thaiDistribute"/>
            <w:rPr>
              <w:ins w:id="256" w:author="Atiwitch Muongsorn" w:date="2019-11-26T14:23:00Z"/>
              <w:rFonts w:ascii="TH Sarabun New" w:hAnsi="TH Sarabun New" w:cs="TH Sarabun New"/>
              <w:sz w:val="36"/>
              <w:szCs w:val="36"/>
              <w:cs/>
            </w:rPr>
            <w:pPrChange w:id="257" w:author="Atiwitch Muongsorn" w:date="2019-11-26T14:23:00Z">
              <w:pPr/>
            </w:pPrChange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จากผลการวิจัย</w:t>
          </w:r>
          <w:r w:rsidR="006B5CE8" w:rsidRPr="002D6188">
            <w:rPr>
              <w:rFonts w:ascii="TH Sarabun New" w:hAnsi="TH Sarabun New" w:cs="TH Sarabun New"/>
              <w:sz w:val="36"/>
              <w:szCs w:val="36"/>
              <w:cs/>
            </w:rPr>
            <w:t>ต่างๆ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ในเรื่องที่เกมมีผลต่อการเรียนรู้</w:t>
          </w:r>
          <w:r w:rsidR="00D241A0">
            <w:rPr>
              <w:rFonts w:ascii="TH Sarabun New" w:hAnsi="TH Sarabun New" w:cs="TH Sarabun New" w:hint="cs"/>
              <w:sz w:val="36"/>
              <w:szCs w:val="36"/>
              <w:cs/>
            </w:rPr>
            <w:t xml:space="preserve"> </w:t>
          </w:r>
          <w:r w:rsidR="00470FF7" w:rsidRPr="002D6188">
            <w:rPr>
              <w:rFonts w:ascii="TH Sarabun New" w:hAnsi="TH Sarabun New" w:cs="TH Sarabun New"/>
              <w:sz w:val="36"/>
              <w:szCs w:val="36"/>
              <w:cs/>
            </w:rPr>
            <w:t>เมื่อผู้ทำวิจัยไปสำรวจ</w:t>
          </w:r>
          <w:r w:rsidR="00E47657">
            <w:rPr>
              <w:rFonts w:ascii="TH Sarabun New" w:hAnsi="TH Sarabun New" w:cs="TH Sarabun New" w:hint="cs"/>
              <w:sz w:val="36"/>
              <w:szCs w:val="36"/>
              <w:cs/>
            </w:rPr>
            <w:t>และ</w:t>
          </w:r>
          <w:r w:rsidR="00470FF7" w:rsidRPr="002D6188">
            <w:rPr>
              <w:rFonts w:ascii="TH Sarabun New" w:hAnsi="TH Sarabun New" w:cs="TH Sarabun New"/>
              <w:sz w:val="36"/>
              <w:szCs w:val="36"/>
              <w:cs/>
            </w:rPr>
            <w:t>พบว่า</w:t>
          </w:r>
          <w:r w:rsidR="00E47657">
            <w:rPr>
              <w:rFonts w:ascii="TH Sarabun New" w:hAnsi="TH Sarabun New" w:cs="TH Sarabun New" w:hint="cs"/>
              <w:sz w:val="36"/>
              <w:szCs w:val="36"/>
              <w:cs/>
            </w:rPr>
            <w:t>จากงานวิจัยที่</w:t>
          </w:r>
          <w:r w:rsidR="00E47657">
            <w:rPr>
              <w:rFonts w:ascii="TH Sarabun New" w:hAnsi="TH Sarabun New" w:cs="TH Sarabun New"/>
              <w:sz w:val="36"/>
              <w:szCs w:val="36"/>
            </w:rPr>
            <w:t>[7]</w:t>
          </w:r>
          <w:r w:rsidR="00672108">
            <w:rPr>
              <w:rFonts w:ascii="TH Sarabun New" w:hAnsi="TH Sarabun New" w:cs="TH Sarabun New" w:hint="cs"/>
              <w:sz w:val="36"/>
              <w:szCs w:val="36"/>
              <w:cs/>
            </w:rPr>
            <w:t xml:space="preserve"> </w:t>
          </w:r>
          <w:r w:rsidR="00470FF7" w:rsidRPr="002D6188">
            <w:rPr>
              <w:rFonts w:ascii="TH Sarabun New" w:hAnsi="TH Sarabun New" w:cs="TH Sarabun New"/>
              <w:sz w:val="36"/>
              <w:szCs w:val="36"/>
              <w:cs/>
            </w:rPr>
            <w:t>การจะทำให้เกมมีผลการเรียนรู้ที่ดีอ</w:t>
          </w:r>
          <w:bookmarkStart w:id="258" w:name="_GoBack"/>
          <w:bookmarkEnd w:id="258"/>
          <w:r w:rsidR="00470FF7" w:rsidRPr="002D6188">
            <w:rPr>
              <w:rFonts w:ascii="TH Sarabun New" w:hAnsi="TH Sarabun New" w:cs="TH Sarabun New"/>
              <w:sz w:val="36"/>
              <w:szCs w:val="36"/>
              <w:cs/>
            </w:rPr>
            <w:t>าจ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ขึ้นอยู่กับการออกแบบเกม</w:t>
          </w:r>
          <w:r w:rsidR="00470FF7" w:rsidRPr="002D6188">
            <w:rPr>
              <w:rFonts w:ascii="TH Sarabun New" w:hAnsi="TH Sarabun New" w:cs="TH Sarabun New"/>
              <w:sz w:val="36"/>
              <w:szCs w:val="36"/>
              <w:cs/>
            </w:rPr>
            <w:t>ด้วย</w:t>
          </w:r>
          <w:ins w:id="259" w:author="Atiwitch Muongsorn" w:date="2019-11-26T14:23:00Z">
            <w:r w:rsidR="00E01FBC">
              <w:rPr>
                <w:rFonts w:ascii="TH Sarabun New" w:hAnsi="TH Sarabun New" w:cs="TH Sarabun New"/>
                <w:sz w:val="36"/>
                <w:szCs w:val="36"/>
                <w:cs/>
              </w:rPr>
              <w:br w:type="page"/>
            </w:r>
          </w:ins>
        </w:p>
        <w:p w14:paraId="3B77C651" w14:textId="77777777" w:rsidR="003F353B" w:rsidRPr="002D6188" w:rsidDel="00E01FBC" w:rsidRDefault="003F353B">
          <w:pPr>
            <w:spacing w:after="0"/>
            <w:ind w:firstLine="720"/>
            <w:jc w:val="thaiDistribute"/>
            <w:rPr>
              <w:del w:id="260" w:author="Atiwitch Muongsorn" w:date="2019-11-26T14:22:00Z"/>
              <w:rFonts w:ascii="TH Sarabun New" w:hAnsi="TH Sarabun New" w:cs="TH Sarabun New"/>
              <w:sz w:val="36"/>
              <w:szCs w:val="36"/>
            </w:rPr>
            <w:pPrChange w:id="261" w:author="Atiwitch Muongsorn" w:date="2019-11-26T14:23:00Z">
              <w:pPr>
                <w:spacing w:after="0"/>
                <w:jc w:val="thaiDistribute"/>
              </w:pPr>
            </w:pPrChange>
          </w:pPr>
        </w:p>
        <w:p w14:paraId="225B07DC" w14:textId="25C465A8" w:rsidR="003F353B" w:rsidRPr="002D6188" w:rsidDel="00E01FBC" w:rsidRDefault="003F353B" w:rsidP="00C4774B">
          <w:pPr>
            <w:pStyle w:val="ListParagraph"/>
            <w:numPr>
              <w:ilvl w:val="0"/>
              <w:numId w:val="0"/>
            </w:numPr>
            <w:spacing w:after="0"/>
            <w:ind w:left="1080"/>
            <w:jc w:val="thaiDistribute"/>
            <w:rPr>
              <w:del w:id="262" w:author="Atiwitch Muongsorn" w:date="2019-11-26T14:22:00Z"/>
              <w:rFonts w:ascii="TH Sarabun New" w:hAnsi="TH Sarabun New" w:cs="TH Sarabun New"/>
              <w:sz w:val="36"/>
              <w:szCs w:val="36"/>
            </w:rPr>
          </w:pPr>
        </w:p>
        <w:p w14:paraId="1981B60B" w14:textId="6A8E9B42" w:rsidR="00CF36E4" w:rsidRPr="002D6188" w:rsidDel="00E01FBC" w:rsidRDefault="00E54313" w:rsidP="00A30B76">
          <w:pPr>
            <w:spacing w:after="0"/>
            <w:jc w:val="thaiDistribute"/>
            <w:rPr>
              <w:del w:id="263" w:author="Atiwitch Muongsorn" w:date="2019-11-26T14:23:00Z"/>
              <w:rFonts w:ascii="TH Sarabun New" w:hAnsi="TH Sarabun New" w:cs="TH Sarabun New"/>
              <w:sz w:val="36"/>
              <w:szCs w:val="36"/>
            </w:rPr>
          </w:pPr>
        </w:p>
      </w:sdtContent>
    </w:sdt>
    <w:p w14:paraId="20317560" w14:textId="77777777" w:rsidR="006A58CC" w:rsidRPr="002D6188" w:rsidRDefault="006A58CC">
      <w:pPr>
        <w:spacing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  <w:pPrChange w:id="264" w:author="Atiwitch Muongsorn" w:date="2019-11-26T14:23:00Z">
          <w:pPr>
            <w:spacing w:before="240" w:after="0"/>
            <w:jc w:val="thaiDistribute"/>
          </w:pPr>
        </w:pPrChange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t>เป้าหมายและขอบเขตของโครงงาน</w:t>
      </w:r>
    </w:p>
    <w:sdt>
      <w:sdtPr>
        <w:rPr>
          <w:rFonts w:ascii="TH Sarabun New" w:hAnsi="TH Sarabun New" w:cs="TH Sarabun New"/>
        </w:rPr>
        <w:id w:val="1629657658"/>
        <w:placeholder>
          <w:docPart w:val="4B605CCAEFB845878B512982C1448FAC"/>
        </w:placeholder>
      </w:sdtPr>
      <w:sdtEndPr>
        <w:rPr>
          <w:sz w:val="36"/>
          <w:szCs w:val="36"/>
        </w:rPr>
      </w:sdtEndPr>
      <w:sdtContent>
        <w:p w14:paraId="56CE0481" w14:textId="40531C1D" w:rsidR="00306230" w:rsidRPr="002D6188" w:rsidRDefault="00772360" w:rsidP="00A30B76">
          <w:pPr>
            <w:pStyle w:val="ListParagraph"/>
            <w:numPr>
              <w:ilvl w:val="0"/>
              <w:numId w:val="11"/>
            </w:numPr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พัฒนาเกมเพื่อเพิ่มทักษะด้านโปรแกรมมิ่งให้</w:t>
          </w:r>
          <w:r w:rsidR="002A0EAA" w:rsidRPr="002D6188">
            <w:rPr>
              <w:rFonts w:ascii="TH Sarabun New" w:hAnsi="TH Sarabun New" w:cs="TH Sarabun New"/>
              <w:sz w:val="36"/>
              <w:szCs w:val="36"/>
              <w:cs/>
            </w:rPr>
            <w:t>มากกว่าเดิม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สามารถเรียนรู้ได้ง่าย</w:t>
          </w:r>
        </w:p>
        <w:p w14:paraId="72C60080" w14:textId="37015894" w:rsidR="00772360" w:rsidRPr="002D6188" w:rsidRDefault="00772360" w:rsidP="00A30B76">
          <w:pPr>
            <w:pStyle w:val="ListParagraph"/>
            <w:numPr>
              <w:ilvl w:val="0"/>
              <w:numId w:val="11"/>
            </w:numPr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พัฒนาเกมเพื่อเสริมความรู้คำสั่ง</w:t>
          </w:r>
          <w:r w:rsidR="00470FF7"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แบบเงื่อนไขคือ </w:t>
          </w:r>
          <w:r w:rsidR="00470FF7" w:rsidRPr="002D6188">
            <w:rPr>
              <w:rFonts w:ascii="TH Sarabun New" w:hAnsi="TH Sarabun New" w:cs="TH Sarabun New"/>
              <w:sz w:val="36"/>
              <w:szCs w:val="36"/>
            </w:rPr>
            <w:t>if</w:t>
          </w:r>
          <w:r w:rsidR="00D241A0">
            <w:rPr>
              <w:rFonts w:ascii="TH Sarabun New" w:eastAsiaTheme="minorEastAsia" w:hAnsi="TH Sarabun New" w:cs="TH Sarabun New"/>
              <w:sz w:val="36"/>
              <w:szCs w:val="36"/>
              <w:lang w:eastAsia="zh-CN"/>
            </w:rPr>
            <w:t>-</w:t>
          </w:r>
          <w:r w:rsidR="00470FF7" w:rsidRPr="002D6188">
            <w:rPr>
              <w:rFonts w:ascii="TH Sarabun New" w:hAnsi="TH Sarabun New" w:cs="TH Sarabun New"/>
              <w:sz w:val="36"/>
              <w:szCs w:val="36"/>
            </w:rPr>
            <w:t xml:space="preserve">else </w:t>
          </w:r>
          <w:r w:rsidR="00470FF7"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และคำสั่งแบบลูปคือ </w:t>
          </w:r>
          <w:r w:rsidR="00470FF7" w:rsidRPr="002D6188">
            <w:rPr>
              <w:rFonts w:ascii="TH Sarabun New" w:hAnsi="TH Sarabun New" w:cs="TH Sarabun New"/>
              <w:sz w:val="36"/>
              <w:szCs w:val="36"/>
            </w:rPr>
            <w:t>while</w:t>
          </w:r>
        </w:p>
        <w:p w14:paraId="7A53BF9B" w14:textId="49AFE7A1" w:rsidR="00306230" w:rsidRPr="002D6188" w:rsidRDefault="00772360" w:rsidP="00A30B76">
          <w:pPr>
            <w:pStyle w:val="ListParagraph"/>
            <w:numPr>
              <w:ilvl w:val="0"/>
              <w:numId w:val="11"/>
            </w:numPr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ตัว</w:t>
          </w:r>
          <w:r w:rsidR="00306230" w:rsidRPr="002D6188">
            <w:rPr>
              <w:rFonts w:ascii="TH Sarabun New" w:hAnsi="TH Sarabun New" w:cs="TH Sarabun New"/>
              <w:sz w:val="36"/>
              <w:szCs w:val="36"/>
              <w:cs/>
            </w:rPr>
            <w:t>เกมสามารถเล่นได้บนระบบ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</w:t>
          </w:r>
          <w:r w:rsidR="00306230" w:rsidRPr="002D6188">
            <w:rPr>
              <w:rFonts w:ascii="TH Sarabun New" w:hAnsi="TH Sarabun New" w:cs="TH Sarabun New"/>
              <w:sz w:val="36"/>
              <w:szCs w:val="36"/>
            </w:rPr>
            <w:t>window10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</w:t>
          </w:r>
          <w:r w:rsidR="00306230" w:rsidRPr="002D6188">
            <w:rPr>
              <w:rFonts w:ascii="TH Sarabun New" w:hAnsi="TH Sarabun New" w:cs="TH Sarabun New"/>
              <w:sz w:val="36"/>
              <w:szCs w:val="36"/>
              <w:cs/>
            </w:rPr>
            <w:t>เท่านั</w:t>
          </w:r>
          <w:r w:rsidR="00D241A0">
            <w:rPr>
              <w:rFonts w:ascii="TH Sarabun New" w:hAnsi="TH Sarabun New" w:cs="TH Sarabun New" w:hint="cs"/>
              <w:sz w:val="36"/>
              <w:szCs w:val="36"/>
              <w:cs/>
            </w:rPr>
            <w:t>้</w:t>
          </w:r>
          <w:r w:rsidR="00306230" w:rsidRPr="002D6188">
            <w:rPr>
              <w:rFonts w:ascii="TH Sarabun New" w:hAnsi="TH Sarabun New" w:cs="TH Sarabun New"/>
              <w:sz w:val="36"/>
              <w:szCs w:val="36"/>
              <w:cs/>
            </w:rPr>
            <w:t>น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ไม่ได้ทำงานบน 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>web browser</w:t>
          </w:r>
        </w:p>
        <w:p w14:paraId="01580945" w14:textId="76144A7F" w:rsidR="00AE3943" w:rsidRPr="002D6188" w:rsidRDefault="00AE3943" w:rsidP="0009312C">
          <w:pPr>
            <w:pStyle w:val="ListParagraph"/>
            <w:numPr>
              <w:ilvl w:val="0"/>
              <w:numId w:val="11"/>
            </w:numPr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เกมเป็นแบบ 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>Single-player</w:t>
          </w:r>
          <w:r w:rsidR="009A5624" w:rsidRPr="002D6188">
            <w:rPr>
              <w:rFonts w:ascii="TH Sarabun New" w:hAnsi="TH Sarabun New" w:cs="TH Sarabun New"/>
              <w:sz w:val="36"/>
              <w:szCs w:val="36"/>
            </w:rPr>
            <w:t xml:space="preserve"> / Offline</w:t>
          </w:r>
        </w:p>
        <w:p w14:paraId="0BEA4FD2" w14:textId="5152F1D5" w:rsidR="009A5624" w:rsidRPr="002D6188" w:rsidRDefault="009A5624">
          <w:pPr>
            <w:pStyle w:val="ListParagraph"/>
            <w:numPr>
              <w:ilvl w:val="0"/>
              <w:numId w:val="11"/>
            </w:numPr>
            <w:jc w:val="thaiDistribute"/>
            <w:rPr>
              <w:rFonts w:ascii="TH Sarabun New" w:hAnsi="TH Sarabun New" w:cs="TH Sarabun New"/>
              <w:sz w:val="36"/>
              <w:szCs w:val="36"/>
              <w:cs/>
            </w:rPr>
            <w:pPrChange w:id="265" w:author="Atiwitch Muongsorn" w:date="2019-11-26T13:40:00Z">
              <w:pPr>
                <w:pStyle w:val="ListParagraph"/>
                <w:numPr>
                  <w:numId w:val="11"/>
                </w:numPr>
                <w:ind w:left="1080"/>
                <w:jc w:val="thaiDistribute"/>
              </w:pPr>
            </w:pPrChange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เกมเป็นภาพแบบ 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>2D</w:t>
          </w:r>
        </w:p>
        <w:p w14:paraId="05A1A728" w14:textId="7E4405F9" w:rsidR="00306230" w:rsidRPr="002D6188" w:rsidRDefault="00AE3943">
          <w:pPr>
            <w:pStyle w:val="ListParagraph"/>
            <w:numPr>
              <w:ilvl w:val="0"/>
              <w:numId w:val="11"/>
            </w:numPr>
            <w:jc w:val="thaiDistribute"/>
            <w:rPr>
              <w:rFonts w:ascii="TH Sarabun New" w:hAnsi="TH Sarabun New" w:cs="TH Sarabun New"/>
              <w:sz w:val="36"/>
              <w:szCs w:val="36"/>
            </w:rPr>
            <w:pPrChange w:id="266" w:author="Atiwitch Muongsorn" w:date="2019-11-26T13:40:00Z">
              <w:pPr>
                <w:pStyle w:val="ListParagraph"/>
                <w:numPr>
                  <w:numId w:val="11"/>
                </w:numPr>
                <w:ind w:left="1080"/>
                <w:jc w:val="thaiDistribute"/>
              </w:pPr>
            </w:pPrChange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เกมจะประกอบไปด้วยเวิ</w:t>
          </w:r>
          <w:r w:rsidR="00470FF7" w:rsidRPr="002D6188">
            <w:rPr>
              <w:rFonts w:ascii="TH Sarabun New" w:hAnsi="TH Sarabun New" w:cs="TH Sarabun New"/>
              <w:sz w:val="36"/>
              <w:szCs w:val="36"/>
              <w:cs/>
            </w:rPr>
            <w:t>ลด์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ทั้งหมด 3 เวิ</w:t>
          </w:r>
          <w:r w:rsidR="00470FF7" w:rsidRPr="002D6188">
            <w:rPr>
              <w:rFonts w:ascii="TH Sarabun New" w:hAnsi="TH Sarabun New" w:cs="TH Sarabun New"/>
              <w:sz w:val="36"/>
              <w:szCs w:val="36"/>
              <w:cs/>
            </w:rPr>
            <w:t>ลด์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แต่ละเวิ</w:t>
          </w:r>
          <w:r w:rsidR="00470FF7" w:rsidRPr="002D6188">
            <w:rPr>
              <w:rFonts w:ascii="TH Sarabun New" w:hAnsi="TH Sarabun New" w:cs="TH Sarabun New"/>
              <w:sz w:val="36"/>
              <w:szCs w:val="36"/>
              <w:cs/>
            </w:rPr>
            <w:t>ลด์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มี </w:t>
          </w:r>
          <w:r w:rsidR="007D24F2">
            <w:rPr>
              <w:rFonts w:ascii="TH Sarabun New" w:hAnsi="TH Sarabun New" w:cs="TH Sarabun New" w:hint="cs"/>
              <w:sz w:val="36"/>
              <w:szCs w:val="36"/>
              <w:cs/>
            </w:rPr>
            <w:t>8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 </w:t>
          </w:r>
          <w:commentRangeStart w:id="267"/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ด่าน</w:t>
          </w:r>
          <w:commentRangeEnd w:id="267"/>
          <w:r w:rsidR="00D241A0">
            <w:rPr>
              <w:rStyle w:val="CommentReference"/>
              <w:rFonts w:cs="Angsana New"/>
            </w:rPr>
            <w:commentReference w:id="267"/>
          </w:r>
          <w:ins w:id="268" w:author="Atiwitch Muongsorn" w:date="2019-11-26T13:42:00Z">
            <w:r w:rsidR="00D91D16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</w:t>
            </w:r>
          </w:ins>
          <w:r w:rsidR="007D24F2">
            <w:rPr>
              <w:rFonts w:ascii="TH Sarabun New" w:hAnsi="TH Sarabun New" w:cs="TH Sarabun New" w:hint="cs"/>
              <w:sz w:val="36"/>
              <w:szCs w:val="36"/>
              <w:cs/>
            </w:rPr>
            <w:t>แล</w:t>
          </w:r>
          <w:ins w:id="269" w:author="winJ" w:date="2019-11-25T23:36:00Z">
            <w:r w:rsidR="001376B7">
              <w:rPr>
                <w:rFonts w:ascii="TH Sarabun New" w:hAnsi="TH Sarabun New" w:cs="TH Sarabun New" w:hint="cs"/>
                <w:sz w:val="36"/>
                <w:szCs w:val="36"/>
                <w:cs/>
              </w:rPr>
              <w:t>ะ</w:t>
            </w:r>
          </w:ins>
          <w:del w:id="270" w:author="winJ" w:date="2019-11-25T23:36:00Z">
            <w:r w:rsidR="007D24F2" w:rsidDel="001376B7">
              <w:rPr>
                <w:rFonts w:ascii="TH Sarabun New" w:hAnsi="TH Sarabun New" w:cs="TH Sarabun New" w:hint="cs"/>
                <w:sz w:val="36"/>
                <w:szCs w:val="36"/>
                <w:cs/>
              </w:rPr>
              <w:delText>ม</w:delText>
            </w:r>
          </w:del>
          <w:r w:rsidR="007D24F2">
            <w:rPr>
              <w:rFonts w:ascii="TH Sarabun New" w:hAnsi="TH Sarabun New" w:cs="TH Sarabun New" w:hint="cs"/>
              <w:sz w:val="36"/>
              <w:szCs w:val="36"/>
              <w:cs/>
            </w:rPr>
            <w:t>ด</w:t>
          </w:r>
          <w:ins w:id="271" w:author="Atiwitch Muongsorn" w:date="2019-11-26T13:41:00Z">
            <w:r w:rsidR="00D91D16">
              <w:rPr>
                <w:rFonts w:ascii="TH Sarabun New" w:hAnsi="TH Sarabun New" w:cs="TH Sarabun New" w:hint="cs"/>
                <w:sz w:val="36"/>
                <w:szCs w:val="36"/>
                <w:cs/>
              </w:rPr>
              <w:t>่าน</w:t>
            </w:r>
          </w:ins>
          <w:ins w:id="272" w:author="winJ" w:date="2019-11-25T23:36:00Z">
            <w:del w:id="273" w:author="Atiwitch Muongsorn" w:date="2019-11-26T13:41:00Z">
              <w:r w:rsidR="001376B7" w:rsidDel="00D91D16">
                <w:rPr>
                  <w:rFonts w:ascii="TH Sarabun New" w:hAnsi="TH Sarabun New" w:cs="TH Sarabun New" w:hint="cs"/>
                  <w:sz w:val="36"/>
                  <w:szCs w:val="36"/>
                  <w:cs/>
                </w:rPr>
                <w:delText>ด่า</w:delText>
              </w:r>
            </w:del>
          </w:ins>
          <w:del w:id="274" w:author="winJ" w:date="2019-11-25T23:36:00Z">
            <w:r w:rsidR="007D24F2" w:rsidDel="001376B7">
              <w:rPr>
                <w:rFonts w:ascii="TH Sarabun New" w:hAnsi="TH Sarabun New" w:cs="TH Sarabun New" w:hint="cs"/>
                <w:sz w:val="36"/>
                <w:szCs w:val="36"/>
                <w:cs/>
              </w:rPr>
              <w:delText>น</w:delText>
            </w:r>
          </w:del>
          <w:r w:rsidR="007D24F2">
            <w:rPr>
              <w:rFonts w:ascii="TH Sarabun New" w:hAnsi="TH Sarabun New" w:cs="TH Sarabun New" w:hint="cs"/>
              <w:sz w:val="36"/>
              <w:szCs w:val="36"/>
              <w:cs/>
            </w:rPr>
            <w:t>สอนผู้เล่น</w:t>
          </w:r>
          <w:ins w:id="275" w:author="Atiwitch Muongsorn" w:date="2019-11-26T13:41:00Z">
            <w:r w:rsidR="00D91D16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</w:t>
            </w:r>
          </w:ins>
          <w:r w:rsidR="007D24F2">
            <w:rPr>
              <w:rFonts w:ascii="TH Sarabun New" w:hAnsi="TH Sarabun New" w:cs="TH Sarabun New" w:hint="cs"/>
              <w:sz w:val="36"/>
              <w:szCs w:val="36"/>
              <w:cs/>
            </w:rPr>
            <w:t>6</w:t>
          </w:r>
          <w:ins w:id="276" w:author="Atiwitch Muongsorn" w:date="2019-11-26T13:42:00Z">
            <w:r w:rsidR="00D91D16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</w:t>
            </w:r>
          </w:ins>
          <w:r w:rsidR="007D24F2">
            <w:rPr>
              <w:rFonts w:ascii="TH Sarabun New" w:hAnsi="TH Sarabun New" w:cs="TH Sarabun New" w:hint="cs"/>
              <w:sz w:val="36"/>
              <w:szCs w:val="36"/>
              <w:cs/>
            </w:rPr>
            <w:t>ด่าน</w:t>
          </w:r>
          <w:ins w:id="277" w:author="winJ" w:date="2019-11-25T23:36:00Z">
            <w:r w:rsidR="001376B7">
              <w:rPr>
                <w:rFonts w:ascii="TH Sarabun New" w:hAnsi="TH Sarabun New" w:cs="TH Sarabun New" w:hint="cs"/>
                <w:sz w:val="36"/>
                <w:szCs w:val="36"/>
                <w:cs/>
              </w:rPr>
              <w:t xml:space="preserve"> รวมทั้งหมด 30 ด่าน</w:t>
            </w:r>
          </w:ins>
        </w:p>
        <w:p w14:paraId="7E259515" w14:textId="4F007FDF" w:rsidR="00AE3943" w:rsidRPr="002D6188" w:rsidRDefault="00AE3943">
          <w:pPr>
            <w:pStyle w:val="ListParagraph"/>
            <w:numPr>
              <w:ilvl w:val="0"/>
              <w:numId w:val="11"/>
            </w:numPr>
            <w:jc w:val="thaiDistribute"/>
            <w:rPr>
              <w:rFonts w:ascii="TH Sarabun New" w:hAnsi="TH Sarabun New" w:cs="TH Sarabun New"/>
              <w:sz w:val="36"/>
              <w:szCs w:val="36"/>
            </w:rPr>
            <w:pPrChange w:id="278" w:author="Atiwitch Muongsorn" w:date="2019-11-26T13:40:00Z">
              <w:pPr>
                <w:pStyle w:val="ListParagraph"/>
                <w:numPr>
                  <w:numId w:val="11"/>
                </w:numPr>
                <w:ind w:left="1080"/>
                <w:jc w:val="thaiDistribute"/>
              </w:pPr>
            </w:pPrChange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เกมไม่รองรับการทำงานบนโทรศัพท์</w:t>
          </w:r>
        </w:p>
        <w:p w14:paraId="61365CC2" w14:textId="164DC084" w:rsidR="00AE3943" w:rsidRPr="002D6188" w:rsidRDefault="00AE3943">
          <w:pPr>
            <w:pStyle w:val="ListParagraph"/>
            <w:numPr>
              <w:ilvl w:val="0"/>
              <w:numId w:val="11"/>
            </w:numPr>
            <w:jc w:val="thaiDistribute"/>
            <w:rPr>
              <w:rFonts w:ascii="TH Sarabun New" w:hAnsi="TH Sarabun New" w:cs="TH Sarabun New"/>
              <w:sz w:val="36"/>
              <w:szCs w:val="36"/>
            </w:rPr>
            <w:pPrChange w:id="279" w:author="Atiwitch Muongsorn" w:date="2019-11-26T13:40:00Z">
              <w:pPr>
                <w:pStyle w:val="ListParagraph"/>
                <w:numPr>
                  <w:numId w:val="11"/>
                </w:numPr>
                <w:ind w:left="1080"/>
                <w:jc w:val="thaiDistribute"/>
              </w:pPr>
            </w:pPrChange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เกมไม่รองรับให้ผู้เล่นสร้าง</w:t>
          </w:r>
          <w:ins w:id="280" w:author="Atiwitch Muongsorn" w:date="2019-11-26T13:42:00Z">
            <w:r w:rsidR="00D91D16">
              <w:rPr>
                <w:rFonts w:ascii="TH Sarabun New" w:hAnsi="TH Sarabun New" w:cs="TH Sarabun New" w:hint="cs"/>
                <w:sz w:val="36"/>
                <w:szCs w:val="36"/>
                <w:cs/>
              </w:rPr>
              <w:t>ฟังค์ชั่น</w:t>
            </w:r>
          </w:ins>
          <w:del w:id="281" w:author="Atiwitch Muongsorn" w:date="2019-11-26T13:42:00Z">
            <w:r w:rsidRPr="002D6188" w:rsidDel="00D91D16">
              <w:rPr>
                <w:rFonts w:ascii="TH Sarabun New" w:hAnsi="TH Sarabun New" w:cs="TH Sarabun New"/>
                <w:sz w:val="36"/>
                <w:szCs w:val="36"/>
                <w:cs/>
              </w:rPr>
              <w:delText xml:space="preserve"> </w:delText>
            </w:r>
            <w:r w:rsidRPr="002D6188" w:rsidDel="00D91D16">
              <w:rPr>
                <w:rFonts w:ascii="TH Sarabun New" w:hAnsi="TH Sarabun New" w:cs="TH Sarabun New"/>
                <w:sz w:val="36"/>
                <w:szCs w:val="36"/>
              </w:rPr>
              <w:delText xml:space="preserve">function 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ได้</w:t>
          </w:r>
        </w:p>
        <w:p w14:paraId="1603D70B" w14:textId="173903EB" w:rsidR="00AE3943" w:rsidRPr="002D6188" w:rsidRDefault="00AE3943">
          <w:pPr>
            <w:pStyle w:val="ListParagraph"/>
            <w:numPr>
              <w:ilvl w:val="0"/>
              <w:numId w:val="11"/>
            </w:numPr>
            <w:jc w:val="thaiDistribute"/>
            <w:rPr>
              <w:rFonts w:ascii="TH Sarabun New" w:hAnsi="TH Sarabun New" w:cs="TH Sarabun New"/>
              <w:sz w:val="36"/>
              <w:szCs w:val="36"/>
            </w:rPr>
            <w:pPrChange w:id="282" w:author="Atiwitch Muongsorn" w:date="2019-11-26T13:40:00Z">
              <w:pPr>
                <w:pStyle w:val="ListParagraph"/>
                <w:numPr>
                  <w:numId w:val="11"/>
                </w:numPr>
                <w:ind w:left="1080"/>
                <w:jc w:val="thaiDistribute"/>
              </w:pPr>
            </w:pPrChange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เกมไม่รองรับการกำหนดตัวแปรจากผู้เล่น</w:t>
          </w:r>
        </w:p>
        <w:p w14:paraId="03EB0BB0" w14:textId="7281C75B" w:rsidR="009A5624" w:rsidRPr="002D6188" w:rsidRDefault="009A5624">
          <w:pPr>
            <w:pStyle w:val="ListParagraph"/>
            <w:numPr>
              <w:ilvl w:val="0"/>
              <w:numId w:val="11"/>
            </w:numPr>
            <w:jc w:val="thaiDistribute"/>
            <w:rPr>
              <w:rFonts w:ascii="TH Sarabun New" w:hAnsi="TH Sarabun New" w:cs="TH Sarabun New"/>
              <w:sz w:val="36"/>
              <w:szCs w:val="36"/>
            </w:rPr>
            <w:pPrChange w:id="283" w:author="Atiwitch Muongsorn" w:date="2019-11-26T13:40:00Z">
              <w:pPr>
                <w:pStyle w:val="ListParagraph"/>
                <w:numPr>
                  <w:numId w:val="11"/>
                </w:numPr>
                <w:ind w:left="1080"/>
                <w:jc w:val="thaiDistribute"/>
              </w:pPr>
            </w:pPrChange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 xml:space="preserve">เกมจะประกอบไปด้วยด่านทั้งหมด </w:t>
          </w:r>
          <w:r w:rsidRPr="002D6188">
            <w:rPr>
              <w:rFonts w:ascii="TH Sarabun New" w:hAnsi="TH Sarabun New" w:cs="TH Sarabun New"/>
              <w:sz w:val="36"/>
              <w:szCs w:val="36"/>
            </w:rPr>
            <w:t xml:space="preserve">30 </w:t>
          </w: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ด่าน</w:t>
          </w:r>
          <w:r w:rsidR="00470FF7" w:rsidRPr="002D6188">
            <w:rPr>
              <w:rFonts w:ascii="TH Sarabun New" w:hAnsi="TH Sarabun New" w:cs="TH Sarabun New"/>
              <w:sz w:val="36"/>
              <w:szCs w:val="36"/>
              <w:cs/>
            </w:rPr>
            <w:t>โดยรวมด่านสอนใช้คำสั่งให้ผู้เล่น</w:t>
          </w:r>
        </w:p>
        <w:p w14:paraId="77C9F081" w14:textId="6642156F" w:rsidR="00470FF7" w:rsidRPr="002D6188" w:rsidRDefault="00470FF7">
          <w:pPr>
            <w:pStyle w:val="ListParagraph"/>
            <w:numPr>
              <w:ilvl w:val="0"/>
              <w:numId w:val="11"/>
            </w:numPr>
            <w:jc w:val="thaiDistribute"/>
            <w:rPr>
              <w:rFonts w:ascii="TH Sarabun New" w:hAnsi="TH Sarabun New" w:cs="TH Sarabun New"/>
              <w:sz w:val="36"/>
              <w:szCs w:val="36"/>
            </w:rPr>
            <w:pPrChange w:id="284" w:author="Atiwitch Muongsorn" w:date="2019-11-26T13:40:00Z">
              <w:pPr>
                <w:pStyle w:val="ListParagraph"/>
                <w:numPr>
                  <w:numId w:val="11"/>
                </w:numPr>
                <w:ind w:left="1080"/>
                <w:jc w:val="thaiDistribute"/>
              </w:pPr>
            </w:pPrChange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เมื่อผู้เล่นเขียนคำสั่งผิดเกมสามารถแจ้งเตือนได้</w:t>
          </w:r>
        </w:p>
        <w:p w14:paraId="103D32BF" w14:textId="0B54B77C" w:rsidR="00470FF7" w:rsidRPr="002D6188" w:rsidRDefault="00470FF7">
          <w:pPr>
            <w:pStyle w:val="ListParagraph"/>
            <w:numPr>
              <w:ilvl w:val="0"/>
              <w:numId w:val="11"/>
            </w:numPr>
            <w:jc w:val="thaiDistribute"/>
            <w:rPr>
              <w:rFonts w:ascii="TH Sarabun New" w:hAnsi="TH Sarabun New" w:cs="TH Sarabun New"/>
              <w:sz w:val="36"/>
              <w:szCs w:val="36"/>
            </w:rPr>
            <w:pPrChange w:id="285" w:author="Atiwitch Muongsorn" w:date="2019-11-26T13:40:00Z">
              <w:pPr>
                <w:pStyle w:val="ListParagraph"/>
                <w:numPr>
                  <w:numId w:val="11"/>
                </w:numPr>
                <w:ind w:left="1080"/>
                <w:jc w:val="thaiDistribute"/>
              </w:pPr>
            </w:pPrChange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เกมสามารถทำการ</w:t>
          </w:r>
          <w:ins w:id="286" w:author="Atiwitch Muongsorn" w:date="2019-11-26T13:42:00Z">
            <w:r w:rsidR="00D91D16">
              <w:rPr>
                <w:rFonts w:ascii="TH Sarabun New" w:hAnsi="TH Sarabun New" w:cs="TH Sarabun New" w:hint="cs"/>
                <w:sz w:val="36"/>
                <w:szCs w:val="36"/>
                <w:cs/>
              </w:rPr>
              <w:t>บันทึก</w:t>
            </w:r>
          </w:ins>
          <w:del w:id="287" w:author="Atiwitch Muongsorn" w:date="2019-11-26T13:42:00Z">
            <w:r w:rsidRPr="002D6188" w:rsidDel="00D91D16">
              <w:rPr>
                <w:rFonts w:ascii="TH Sarabun New" w:hAnsi="TH Sarabun New" w:cs="TH Sarabun New"/>
                <w:sz w:val="36"/>
                <w:szCs w:val="36"/>
              </w:rPr>
              <w:delText xml:space="preserve"> save </w:delText>
            </w:r>
          </w:del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ได้</w:t>
          </w:r>
        </w:p>
        <w:p w14:paraId="12731AF1" w14:textId="3701BCF0" w:rsidR="00D845A8" w:rsidRPr="002D6188" w:rsidRDefault="00BF302E">
          <w:pPr>
            <w:jc w:val="thaiDistribute"/>
            <w:rPr>
              <w:rFonts w:ascii="TH Sarabun New" w:hAnsi="TH Sarabun New" w:cs="TH Sarabun New"/>
              <w:sz w:val="36"/>
              <w:szCs w:val="36"/>
            </w:rPr>
            <w:pPrChange w:id="288" w:author="Atiwitch Muongsorn" w:date="2019-11-26T13:40:00Z">
              <w:pPr/>
            </w:pPrChange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br w:type="page"/>
          </w:r>
        </w:p>
      </w:sdtContent>
    </w:sdt>
    <w:p w14:paraId="64DD5349" w14:textId="091D678F" w:rsidR="006A58CC" w:rsidRPr="002D6188" w:rsidRDefault="006A58CC" w:rsidP="00C4774B">
      <w:pPr>
        <w:spacing w:before="240"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รายละเอียดของการพัฒนา</w:t>
      </w:r>
    </w:p>
    <w:p w14:paraId="5FDEE42C" w14:textId="3F9E6579" w:rsidR="00712FBA" w:rsidDel="00E01FBC" w:rsidRDefault="008E792B">
      <w:pPr>
        <w:keepNext/>
        <w:spacing w:before="240" w:after="0"/>
        <w:jc w:val="thaiDistribute"/>
        <w:rPr>
          <w:del w:id="289" w:author="Atiwitch Muongsorn" w:date="2019-11-26T14:23:00Z"/>
          <w:rFonts w:ascii="TH Sarabun New" w:hAnsi="TH Sarabun New" w:cs="TH Sarabun New"/>
        </w:rPr>
        <w:pPrChange w:id="290" w:author="Atiwitch Muongsorn" w:date="2019-11-26T13:40:00Z">
          <w:pPr>
            <w:keepNext/>
            <w:spacing w:before="240" w:after="0"/>
            <w:jc w:val="center"/>
          </w:pPr>
        </w:pPrChange>
      </w:pPr>
      <w:del w:id="291" w:author="Atiwitch Muongsorn" w:date="2019-11-26T14:23:00Z">
        <w:r w:rsidRPr="002D6188" w:rsidDel="00E01FBC">
          <w:rPr>
            <w:rFonts w:ascii="TH Sarabun New" w:hAnsi="TH Sarabun New" w:cs="TH Sarabun New"/>
            <w:b/>
            <w:bCs/>
            <w:noProof/>
            <w:sz w:val="36"/>
            <w:szCs w:val="36"/>
          </w:rPr>
          <mc:AlternateContent>
            <mc:Choice Requires="wps">
              <w:drawing>
                <wp:anchor distT="45720" distB="45720" distL="114300" distR="114300" simplePos="0" relativeHeight="251742208" behindDoc="0" locked="0" layoutInCell="1" allowOverlap="1" wp14:anchorId="02C29422" wp14:editId="4A626C16">
                  <wp:simplePos x="0" y="0"/>
                  <wp:positionH relativeFrom="column">
                    <wp:posOffset>314325</wp:posOffset>
                  </wp:positionH>
                  <wp:positionV relativeFrom="paragraph">
                    <wp:posOffset>509905</wp:posOffset>
                  </wp:positionV>
                  <wp:extent cx="371475" cy="496570"/>
                  <wp:effectExtent l="0" t="0" r="28575" b="17780"/>
                  <wp:wrapNone/>
                  <wp:docPr id="217" name="กล่องข้อความ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1475" cy="49657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67644B" w14:textId="3A9118AD" w:rsidR="00FB6A08" w:rsidRPr="008E792B" w:rsidRDefault="00FB6A08">
                              <w:pPr>
                                <w:rPr>
                                  <w:sz w:val="56"/>
                                  <w:szCs w:val="56"/>
                                </w:rPr>
                              </w:pPr>
                              <w:r w:rsidRPr="008E792B">
                                <w:rPr>
                                  <w:sz w:val="56"/>
                                  <w:szCs w:val="5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<w:pict>
                <v:shapetype w14:anchorId="02C29422" id="_x0000_t202" coordsize="21600,21600" o:spt="202" path="m,l,21600r21600,l21600,xe">
                  <v:stroke joinstyle="miter"/>
                  <v:path gradientshapeok="t" o:connecttype="rect"/>
                </v:shapetype>
                <v:shape id="กล่องข้อความ 2" o:spid="_x0000_s1026" type="#_x0000_t202" style="position:absolute;left:0;text-align:left;margin-left:24.75pt;margin-top:40.15pt;width:29.25pt;height:39.1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" fillcolor="#f3a875 [2165]" strokecolor="#ed7d31 [3205]" strokeweight=".5pt">
                  <v:fill color2="#f09558 [2613]" rotate="t" colors="0 #f7bda4;.5 #f5b195;1 #f8a581" focus="100%" type="gradient">
                    <o:fill v:ext="view" type="gradientUnscaled"/>
                  </v:fill>
                  <v:textbox>
                    <w:txbxContent>
                      <w:p w14:paraId="7F67644B" w14:textId="3A9118AD" w:rsidR="00FB6A08" w:rsidRPr="008E792B" w:rsidRDefault="00FB6A08">
                        <w:pPr>
                          <w:rPr>
                            <w:sz w:val="56"/>
                            <w:szCs w:val="56"/>
                          </w:rPr>
                        </w:pPr>
                        <w:r w:rsidRPr="008E792B">
                          <w:rPr>
                            <w:sz w:val="56"/>
                            <w:szCs w:val="56"/>
                          </w:rPr>
                          <w:t>1</w:t>
                        </w:r>
                      </w:p>
                    </w:txbxContent>
                  </v:textbox>
                </v:shape>
              </w:pict>
            </mc:Fallback>
          </mc:AlternateContent>
        </w:r>
        <w:r w:rsidRPr="002D6188" w:rsidDel="00E01FBC">
          <w:rPr>
            <w:rFonts w:ascii="TH Sarabun New" w:hAnsi="TH Sarabun New" w:cs="TH Sarabun New"/>
            <w:b/>
            <w:bCs/>
            <w:noProof/>
            <w:sz w:val="36"/>
            <w:szCs w:val="36"/>
          </w:rPr>
          <mc:AlternateContent>
            <mc:Choice Requires="wps">
              <w:drawing>
                <wp:anchor distT="45720" distB="45720" distL="114300" distR="114300" simplePos="0" relativeHeight="251752448" behindDoc="0" locked="0" layoutInCell="1" allowOverlap="1" wp14:anchorId="5EC240F4" wp14:editId="7697F92D">
                  <wp:simplePos x="0" y="0"/>
                  <wp:positionH relativeFrom="column">
                    <wp:posOffset>3895726</wp:posOffset>
                  </wp:positionH>
                  <wp:positionV relativeFrom="paragraph">
                    <wp:posOffset>481330</wp:posOffset>
                  </wp:positionV>
                  <wp:extent cx="342900" cy="361950"/>
                  <wp:effectExtent l="0" t="0" r="19050" b="19050"/>
                  <wp:wrapNone/>
                  <wp:docPr id="17" name="กล่องข้อความ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0EC3F2" w14:textId="0DDE28B4" w:rsidR="00FB6A08" w:rsidRPr="008E792B" w:rsidRDefault="00FB6A08">
                              <w:pPr>
                                <w:rPr>
                                  <w:sz w:val="40"/>
                                  <w:szCs w:val="40"/>
                                </w:rPr>
                              </w:pPr>
                              <w:r w:rsidRPr="008E792B">
                                <w:rPr>
                                  <w:sz w:val="40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<w:pict>
                <v:shape w14:anchorId="5EC240F4" id="_x0000_s1027" type="#_x0000_t202" style="position:absolute;left:0;text-align:left;margin-left:306.75pt;margin-top:37.9pt;width:27pt;height:28.5pt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" fillcolor="#f3a875 [2165]" strokecolor="#ed7d31 [3205]" strokeweight=".5pt">
                  <v:fill color2="#f09558 [2613]" rotate="t" colors="0 #f7bda4;.5 #f5b195;1 #f8a581" focus="100%" type="gradient">
                    <o:fill v:ext="view" type="gradientUnscaled"/>
                  </v:fill>
                  <v:textbox>
                    <w:txbxContent>
                      <w:p w14:paraId="5D0EC3F2" w14:textId="0DDE28B4" w:rsidR="00FB6A08" w:rsidRPr="008E792B" w:rsidRDefault="00FB6A08">
                        <w:pPr>
                          <w:rPr>
                            <w:sz w:val="40"/>
                            <w:szCs w:val="40"/>
                          </w:rPr>
                        </w:pPr>
                        <w:r w:rsidRPr="008E792B">
                          <w:rPr>
                            <w:sz w:val="40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</w:pict>
            </mc:Fallback>
          </mc:AlternateContent>
        </w:r>
        <w:r w:rsidRPr="002D6188" w:rsidDel="00E01FBC">
          <w:rPr>
            <w:rFonts w:ascii="TH Sarabun New" w:hAnsi="TH Sarabun New" w:cs="TH Sarabun New"/>
            <w:b/>
            <w:bCs/>
            <w:noProof/>
            <w:sz w:val="36"/>
            <w:szCs w:val="36"/>
          </w:rPr>
          <mc:AlternateContent>
            <mc:Choice Requires="wps">
              <w:drawing>
                <wp:anchor distT="45720" distB="45720" distL="114300" distR="114300" simplePos="0" relativeHeight="251746304" behindDoc="0" locked="0" layoutInCell="1" allowOverlap="1" wp14:anchorId="72DA8071" wp14:editId="15E81A23">
                  <wp:simplePos x="0" y="0"/>
                  <wp:positionH relativeFrom="column">
                    <wp:posOffset>1924049</wp:posOffset>
                  </wp:positionH>
                  <wp:positionV relativeFrom="paragraph">
                    <wp:posOffset>233680</wp:posOffset>
                  </wp:positionV>
                  <wp:extent cx="257175" cy="257175"/>
                  <wp:effectExtent l="0" t="0" r="28575" b="28575"/>
                  <wp:wrapNone/>
                  <wp:docPr id="14" name="กล่องข้อความ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B8BBA9" w14:textId="46E88FB3" w:rsidR="00FB6A08" w:rsidRPr="008E792B" w:rsidRDefault="00FB6A08">
                              <w:pPr>
                                <w:rPr>
                                  <w:sz w:val="56"/>
                                  <w:szCs w:val="56"/>
                                </w:rPr>
                              </w:pPr>
                              <w:del w:id="292" w:author="winJ" w:date="2019-11-25T23:49:00Z">
                                <w:r w:rsidDel="005A0614">
                                  <w:rPr>
                                    <w:sz w:val="28"/>
                                    <w:szCs w:val="28"/>
                                  </w:rPr>
                                  <w:delText>3</w:delText>
                                </w:r>
                              </w:del>
                              <w:r w:rsidRPr="008E792B">
                                <w:rPr>
                                  <w:sz w:val="56"/>
                                  <w:szCs w:val="5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<w:pict>
                <v:shape w14:anchorId="72DA8071" id="_x0000_s1028" type="#_x0000_t202" style="position:absolute;left:0;text-align:left;margin-left:151.5pt;margin-top:18.4pt;width:20.25pt;height:20.25pt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" fillcolor="#f3a875 [2165]" strokecolor="#ed7d31 [3205]" strokeweight=".5pt">
                  <v:fill color2="#f09558 [2613]" rotate="t" colors="0 #f7bda4;.5 #f5b195;1 #f8a581" focus="100%" type="gradient">
                    <o:fill v:ext="view" type="gradientUnscaled"/>
                  </v:fill>
                  <v:textbox>
                    <w:txbxContent>
                      <w:p w14:paraId="46B8BBA9" w14:textId="46E88FB3" w:rsidR="00FB6A08" w:rsidRPr="008E792B" w:rsidRDefault="00FB6A08">
                        <w:pPr>
                          <w:rPr>
                            <w:sz w:val="56"/>
                            <w:szCs w:val="56"/>
                          </w:rPr>
                        </w:pPr>
                        <w:del w:id="292" w:author="winJ" w:date="2019-11-25T23:49:00Z">
                          <w:r w:rsidDel="005A0614">
                            <w:rPr>
                              <w:sz w:val="28"/>
                              <w:szCs w:val="28"/>
                            </w:rPr>
                            <w:delText>3</w:delText>
                          </w:r>
                        </w:del>
                        <w:r w:rsidRPr="008E792B">
                          <w:rPr>
                            <w:sz w:val="56"/>
                            <w:szCs w:val="56"/>
                          </w:rPr>
                          <w:t>1</w:t>
                        </w:r>
                      </w:p>
                    </w:txbxContent>
                  </v:textbox>
                </v:shape>
              </w:pict>
            </mc:Fallback>
          </mc:AlternateContent>
        </w:r>
        <w:r w:rsidRPr="002D6188" w:rsidDel="00E01FBC">
          <w:rPr>
            <w:rFonts w:ascii="TH Sarabun New" w:hAnsi="TH Sarabun New" w:cs="TH Sarabun New"/>
            <w:b/>
            <w:bCs/>
            <w:noProof/>
            <w:sz w:val="36"/>
            <w:szCs w:val="36"/>
          </w:rPr>
          <mc:AlternateContent>
            <mc:Choice Requires="wps">
              <w:drawing>
                <wp:anchor distT="45720" distB="45720" distL="114300" distR="114300" simplePos="0" relativeHeight="251750400" behindDoc="0" locked="0" layoutInCell="1" allowOverlap="1" wp14:anchorId="4955E629" wp14:editId="7DF850FD">
                  <wp:simplePos x="0" y="0"/>
                  <wp:positionH relativeFrom="column">
                    <wp:posOffset>4257675</wp:posOffset>
                  </wp:positionH>
                  <wp:positionV relativeFrom="paragraph">
                    <wp:posOffset>205105</wp:posOffset>
                  </wp:positionV>
                  <wp:extent cx="247650" cy="228600"/>
                  <wp:effectExtent l="0" t="0" r="19050" b="19050"/>
                  <wp:wrapNone/>
                  <wp:docPr id="16" name="กล่องข้อความ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47650" cy="22860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F3ACF4" w14:textId="7C770DE4" w:rsidR="00FB6A08" w:rsidRPr="008E792B" w:rsidRDefault="00FB6A08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<w:pict>
                <v:shape w14:anchorId="4955E629" id="_x0000_s1029" type="#_x0000_t202" style="position:absolute;left:0;text-align:left;margin-left:335.25pt;margin-top:16.15pt;width:19.5pt;height:18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" fillcolor="#f3a875 [2165]" strokecolor="#ed7d31 [3205]" strokeweight=".5pt">
                  <v:fill color2="#f09558 [2613]" rotate="t" colors="0 #f7bda4;.5 #f5b195;1 #f8a581" focus="100%" type="gradient">
                    <o:fill v:ext="view" type="gradientUnscaled"/>
                  </v:fill>
                  <v:textbox>
                    <w:txbxContent>
                      <w:p w14:paraId="5CF3ACF4" w14:textId="7C770DE4" w:rsidR="00FB6A08" w:rsidRPr="008E792B" w:rsidRDefault="00FB6A08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5</w:t>
                        </w:r>
                      </w:p>
                    </w:txbxContent>
                  </v:textbox>
                </v:shape>
              </w:pict>
            </mc:Fallback>
          </mc:AlternateContent>
        </w:r>
        <w:r w:rsidRPr="002D6188" w:rsidDel="00E01FBC">
          <w:rPr>
            <w:rFonts w:ascii="TH Sarabun New" w:hAnsi="TH Sarabun New" w:cs="TH Sarabun New"/>
            <w:b/>
            <w:bCs/>
            <w:noProof/>
            <w:sz w:val="36"/>
            <w:szCs w:val="36"/>
          </w:rPr>
          <mc:AlternateContent>
            <mc:Choice Requires="wps">
              <w:drawing>
                <wp:anchor distT="45720" distB="45720" distL="114300" distR="114300" simplePos="0" relativeHeight="251748352" behindDoc="0" locked="0" layoutInCell="1" allowOverlap="1" wp14:anchorId="472AD180" wp14:editId="120FB9A7">
                  <wp:simplePos x="0" y="0"/>
                  <wp:positionH relativeFrom="column">
                    <wp:posOffset>3095625</wp:posOffset>
                  </wp:positionH>
                  <wp:positionV relativeFrom="paragraph">
                    <wp:posOffset>214630</wp:posOffset>
                  </wp:positionV>
                  <wp:extent cx="228600" cy="219075"/>
                  <wp:effectExtent l="0" t="0" r="19050" b="28575"/>
                  <wp:wrapNone/>
                  <wp:docPr id="15" name="กล่องข้อความ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8600" cy="21907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1D56A1" w14:textId="42C93567" w:rsidR="00FB6A08" w:rsidRPr="008E792B" w:rsidRDefault="00FB6A08">
                              <w:pPr>
                                <w:rPr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4</w:t>
                              </w:r>
                              <w:r w:rsidRPr="008E792B">
                                <w:rPr>
                                  <w:sz w:val="56"/>
                                  <w:szCs w:val="5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<w:pict>
                <v:shape w14:anchorId="472AD180" id="_x0000_s1030" type="#_x0000_t202" style="position:absolute;left:0;text-align:left;margin-left:243.75pt;margin-top:16.9pt;width:18pt;height:17.25pt;z-index:251748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" fillcolor="#f3a875 [2165]" strokecolor="#ed7d31 [3205]" strokeweight=".5pt">
                  <v:fill color2="#f09558 [2613]" rotate="t" colors="0 #f7bda4;.5 #f5b195;1 #f8a581" focus="100%" type="gradient">
                    <o:fill v:ext="view" type="gradientUnscaled"/>
                  </v:fill>
                  <v:textbox>
                    <w:txbxContent>
                      <w:p w14:paraId="721D56A1" w14:textId="42C93567" w:rsidR="00FB6A08" w:rsidRPr="008E792B" w:rsidRDefault="00FB6A08">
                        <w:pPr>
                          <w:rPr>
                            <w:sz w:val="56"/>
                            <w:szCs w:val="56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4</w:t>
                        </w:r>
                        <w:r w:rsidRPr="008E792B">
                          <w:rPr>
                            <w:sz w:val="56"/>
                            <w:szCs w:val="56"/>
                          </w:rPr>
                          <w:t>1</w:t>
                        </w:r>
                      </w:p>
                    </w:txbxContent>
                  </v:textbox>
                </v:shape>
              </w:pict>
            </mc:Fallback>
          </mc:AlternateContent>
        </w:r>
        <w:r w:rsidRPr="002D6188" w:rsidDel="00E01FBC">
          <w:rPr>
            <w:rFonts w:ascii="TH Sarabun New" w:hAnsi="TH Sarabun New" w:cs="TH Sarabun New"/>
            <w:b/>
            <w:bCs/>
            <w:noProof/>
            <w:sz w:val="36"/>
            <w:szCs w:val="36"/>
          </w:rPr>
          <mc:AlternateContent>
            <mc:Choice Requires="wps">
              <w:drawing>
                <wp:anchor distT="45720" distB="45720" distL="114300" distR="114300" simplePos="0" relativeHeight="251744256" behindDoc="0" locked="0" layoutInCell="1" allowOverlap="1" wp14:anchorId="1C0C07DF" wp14:editId="1E2953B8">
                  <wp:simplePos x="0" y="0"/>
                  <wp:positionH relativeFrom="column">
                    <wp:posOffset>342900</wp:posOffset>
                  </wp:positionH>
                  <wp:positionV relativeFrom="paragraph">
                    <wp:posOffset>2062480</wp:posOffset>
                  </wp:positionV>
                  <wp:extent cx="371475" cy="496570"/>
                  <wp:effectExtent l="0" t="0" r="28575" b="17780"/>
                  <wp:wrapNone/>
                  <wp:docPr id="13" name="กล่องข้อความ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1475" cy="49657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12F42B3" w14:textId="0C25087B" w:rsidR="00FB6A08" w:rsidRPr="008E792B" w:rsidRDefault="00FB6A08">
                              <w:pPr>
                                <w:rPr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sz w:val="56"/>
                                  <w:szCs w:val="5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<w:pict>
                <v:shape w14:anchorId="1C0C07DF" id="_x0000_s1031" type="#_x0000_t202" style="position:absolute;left:0;text-align:left;margin-left:27pt;margin-top:162.4pt;width:29.25pt;height:39.1pt;z-index:251744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" fillcolor="#f3a875 [2165]" strokecolor="#ed7d31 [3205]" strokeweight=".5pt">
                  <v:fill color2="#f09558 [2613]" rotate="t" colors="0 #f7bda4;.5 #f5b195;1 #f8a581" focus="100%" type="gradient">
                    <o:fill v:ext="view" type="gradientUnscaled"/>
                  </v:fill>
                  <v:textbox>
                    <w:txbxContent>
                      <w:p w14:paraId="712F42B3" w14:textId="0C25087B" w:rsidR="00FB6A08" w:rsidRPr="008E792B" w:rsidRDefault="00FB6A08">
                        <w:pPr>
                          <w:rPr>
                            <w:sz w:val="56"/>
                            <w:szCs w:val="56"/>
                          </w:rPr>
                        </w:pPr>
                        <w:r>
                          <w:rPr>
                            <w:sz w:val="56"/>
                            <w:szCs w:val="56"/>
                          </w:rPr>
                          <w:t>2</w:t>
                        </w:r>
                      </w:p>
                    </w:txbxContent>
                  </v:textbox>
                </v:shape>
              </w:pict>
            </mc:Fallback>
          </mc:AlternateContent>
        </w:r>
        <w:r w:rsidRPr="002D6188" w:rsidDel="00E01FBC">
          <w:rPr>
            <w:rFonts w:ascii="TH Sarabun New" w:hAnsi="TH Sarabun New" w:cs="TH Sarabun New"/>
            <w:b/>
            <w:bCs/>
            <w:noProof/>
            <w:sz w:val="36"/>
            <w:szCs w:val="36"/>
          </w:rPr>
          <w:drawing>
            <wp:inline distT="0" distB="0" distL="0" distR="0" wp14:anchorId="6DBF570C" wp14:editId="45024C7B">
              <wp:extent cx="5243733" cy="2735861"/>
              <wp:effectExtent l="0" t="0" r="0" b="7620"/>
              <wp:docPr id="7" name="Content Placeholder 9">
                <a:extLst xmlns:a="http://schemas.openxmlformats.org/drawingml/2006/main">
                  <a:ext uri="{FF2B5EF4-FFF2-40B4-BE49-F238E27FC236}">
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5FAB2C6-DBE2-4478-BD2D-E5040B22A549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" name="Content Placeholder 9">
                        <a:extLst>
                          <a:ext uri="{FF2B5EF4-FFF2-40B4-BE49-F238E27FC236}">
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5FAB2C6-DBE2-4478-BD2D-E5040B22A549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>
                      <a:blip r:embed="rId2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43733" cy="273586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83BA463" w14:textId="05C6B77E" w:rsidR="001376B7" w:rsidRPr="002D6188" w:rsidRDefault="001376B7">
      <w:pPr>
        <w:keepNext/>
        <w:spacing w:before="240" w:after="0"/>
        <w:jc w:val="thaiDistribute"/>
        <w:rPr>
          <w:rFonts w:ascii="TH Sarabun New" w:hAnsi="TH Sarabun New" w:cs="TH Sarabun New"/>
        </w:rPr>
        <w:pPrChange w:id="293" w:author="Atiwitch Muongsorn" w:date="2019-11-26T13:40:00Z">
          <w:pPr>
            <w:keepNext/>
            <w:spacing w:before="240" w:after="0"/>
            <w:jc w:val="center"/>
          </w:pPr>
        </w:pPrChange>
      </w:pPr>
      <w:r w:rsidRPr="001376B7">
        <w:rPr>
          <w:rFonts w:ascii="TH Sarabun New" w:hAnsi="TH Sarabun New" w:cs="TH Sarabun New"/>
          <w:noProof/>
        </w:rPr>
        <w:drawing>
          <wp:inline distT="0" distB="0" distL="0" distR="0" wp14:anchorId="337A1FD6" wp14:editId="7450B512">
            <wp:extent cx="5943600" cy="3224530"/>
            <wp:effectExtent l="0" t="0" r="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DA28" w14:textId="5C6BB0E5" w:rsidR="009A5624" w:rsidRPr="002D6188" w:rsidRDefault="00712FBA" w:rsidP="002B49CF">
      <w:pPr>
        <w:pStyle w:val="Caption"/>
        <w:jc w:val="center"/>
        <w:rPr>
          <w:rFonts w:ascii="TH Sarabun New" w:hAnsi="TH Sarabun New" w:cs="TH Sarabun New"/>
          <w:sz w:val="28"/>
          <w:szCs w:val="28"/>
        </w:rPr>
      </w:pPr>
      <w:r w:rsidRPr="002D6188">
        <w:rPr>
          <w:rFonts w:ascii="TH Sarabun New" w:hAnsi="TH Sarabun New" w:cs="TH Sarabun New"/>
          <w:sz w:val="28"/>
          <w:szCs w:val="28"/>
          <w:cs/>
        </w:rPr>
        <w:t xml:space="preserve">ภาพที่ </w:t>
      </w:r>
      <w:r w:rsidRPr="002D6188">
        <w:rPr>
          <w:rFonts w:ascii="TH Sarabun New" w:hAnsi="TH Sarabun New" w:cs="TH Sarabun New"/>
          <w:sz w:val="28"/>
          <w:szCs w:val="28"/>
          <w:cs/>
        </w:rPr>
        <w:fldChar w:fldCharType="begin"/>
      </w:r>
      <w:r w:rsidRPr="002D6188">
        <w:rPr>
          <w:rFonts w:ascii="TH Sarabun New" w:hAnsi="TH Sarabun New" w:cs="TH Sarabun New"/>
          <w:sz w:val="28"/>
          <w:szCs w:val="28"/>
          <w:cs/>
        </w:rPr>
        <w:instrText xml:space="preserve"> </w:instrText>
      </w:r>
      <w:r w:rsidRPr="002D6188">
        <w:rPr>
          <w:rFonts w:ascii="TH Sarabun New" w:hAnsi="TH Sarabun New" w:cs="TH Sarabun New"/>
          <w:sz w:val="28"/>
          <w:szCs w:val="28"/>
        </w:rPr>
        <w:instrText xml:space="preserve">SEQ </w:instrText>
      </w:r>
      <w:r w:rsidRPr="002D6188">
        <w:rPr>
          <w:rFonts w:ascii="TH Sarabun New" w:hAnsi="TH Sarabun New" w:cs="TH Sarabun New"/>
          <w:sz w:val="28"/>
          <w:szCs w:val="28"/>
          <w:cs/>
        </w:rPr>
        <w:instrText xml:space="preserve">ภาพที่ </w:instrText>
      </w:r>
      <w:r w:rsidRPr="002D6188">
        <w:rPr>
          <w:rFonts w:ascii="TH Sarabun New" w:hAnsi="TH Sarabun New" w:cs="TH Sarabun New"/>
          <w:sz w:val="28"/>
          <w:szCs w:val="28"/>
        </w:rPr>
        <w:instrText>\* ARABIC</w:instrText>
      </w:r>
      <w:r w:rsidRPr="002D6188">
        <w:rPr>
          <w:rFonts w:ascii="TH Sarabun New" w:hAnsi="TH Sarabun New" w:cs="TH Sarabun New"/>
          <w:sz w:val="28"/>
          <w:szCs w:val="28"/>
          <w:cs/>
        </w:rPr>
        <w:instrText xml:space="preserve"> </w:instrText>
      </w:r>
      <w:r w:rsidRPr="002D6188">
        <w:rPr>
          <w:rFonts w:ascii="TH Sarabun New" w:hAnsi="TH Sarabun New" w:cs="TH Sarabun New"/>
          <w:sz w:val="28"/>
          <w:szCs w:val="28"/>
          <w:cs/>
        </w:rPr>
        <w:fldChar w:fldCharType="separate"/>
      </w:r>
      <w:r w:rsidR="003F4307">
        <w:rPr>
          <w:rFonts w:ascii="TH Sarabun New" w:hAnsi="TH Sarabun New" w:cs="TH Sarabun New"/>
          <w:noProof/>
          <w:sz w:val="28"/>
          <w:szCs w:val="28"/>
          <w:cs/>
        </w:rPr>
        <w:t>15</w:t>
      </w:r>
      <w:r w:rsidRPr="002D6188">
        <w:rPr>
          <w:rFonts w:ascii="TH Sarabun New" w:hAnsi="TH Sarabun New" w:cs="TH Sarabun New"/>
          <w:sz w:val="28"/>
          <w:szCs w:val="28"/>
          <w:cs/>
        </w:rPr>
        <w:fldChar w:fldCharType="end"/>
      </w:r>
      <w:r w:rsidRPr="002D6188">
        <w:rPr>
          <w:rFonts w:ascii="TH Sarabun New" w:hAnsi="TH Sarabun New" w:cs="TH Sarabun New"/>
          <w:sz w:val="28"/>
          <w:szCs w:val="28"/>
          <w:cs/>
        </w:rPr>
        <w:t xml:space="preserve"> ตัวอย่าง</w:t>
      </w:r>
      <w:r w:rsidR="00F41762">
        <w:rPr>
          <w:rFonts w:ascii="TH Sarabun New" w:hAnsi="TH Sarabun New" w:cs="TH Sarabun New" w:hint="cs"/>
          <w:sz w:val="28"/>
          <w:szCs w:val="28"/>
          <w:cs/>
        </w:rPr>
        <w:t>หน้าต่างของ</w:t>
      </w:r>
      <w:commentRangeStart w:id="294"/>
      <w:r w:rsidRPr="002D6188">
        <w:rPr>
          <w:rFonts w:ascii="TH Sarabun New" w:hAnsi="TH Sarabun New" w:cs="TH Sarabun New"/>
          <w:sz w:val="28"/>
          <w:szCs w:val="28"/>
          <w:cs/>
        </w:rPr>
        <w:t>เกม</w:t>
      </w:r>
      <w:commentRangeEnd w:id="294"/>
      <w:r w:rsidR="00D241A0">
        <w:rPr>
          <w:rStyle w:val="CommentReference"/>
          <w:i w:val="0"/>
          <w:iCs w:val="0"/>
          <w:color w:val="000000" w:themeColor="text1"/>
        </w:rPr>
        <w:commentReference w:id="294"/>
      </w:r>
    </w:p>
    <w:p w14:paraId="5671BB8D" w14:textId="3DA13892" w:rsidR="008E792B" w:rsidRPr="002D6188" w:rsidRDefault="00D250F6" w:rsidP="00C4774B">
      <w:pPr>
        <w:pStyle w:val="ListParagraph"/>
        <w:numPr>
          <w:ilvl w:val="0"/>
          <w:numId w:val="12"/>
        </w:numPr>
        <w:spacing w:before="240" w:after="0"/>
        <w:jc w:val="thaiDistribute"/>
        <w:rPr>
          <w:rFonts w:ascii="TH Sarabun New" w:hAnsi="TH Sarabun New" w:cs="TH Sarabun New"/>
          <w:sz w:val="36"/>
          <w:szCs w:val="36"/>
        </w:rPr>
      </w:pPr>
      <w:r w:rsidRPr="002D6188">
        <w:rPr>
          <w:rFonts w:ascii="TH Sarabun New" w:hAnsi="TH Sarabun New" w:cs="TH Sarabun New"/>
          <w:sz w:val="36"/>
          <w:szCs w:val="36"/>
          <w:cs/>
        </w:rPr>
        <w:t>ส่วนที่ให้ผู้เล่นใส่คำสั่งควบคุม</w:t>
      </w:r>
      <w:r w:rsidR="008E792B" w:rsidRPr="002D6188">
        <w:rPr>
          <w:rFonts w:ascii="TH Sarabun New" w:hAnsi="TH Sarabun New" w:cs="TH Sarabun New"/>
          <w:sz w:val="36"/>
          <w:szCs w:val="36"/>
          <w:cs/>
        </w:rPr>
        <w:t>ตัวละคร</w:t>
      </w:r>
    </w:p>
    <w:p w14:paraId="7DF0F240" w14:textId="27AC4B7B" w:rsidR="008E792B" w:rsidRPr="002D6188" w:rsidRDefault="008E792B" w:rsidP="00A30B76">
      <w:pPr>
        <w:pStyle w:val="ListParagraph"/>
        <w:numPr>
          <w:ilvl w:val="0"/>
          <w:numId w:val="12"/>
        </w:numPr>
        <w:spacing w:before="240" w:after="0"/>
        <w:jc w:val="thaiDistribute"/>
        <w:rPr>
          <w:rFonts w:ascii="TH Sarabun New" w:hAnsi="TH Sarabun New" w:cs="TH Sarabun New"/>
          <w:sz w:val="36"/>
          <w:szCs w:val="36"/>
        </w:rPr>
      </w:pPr>
      <w:r w:rsidRPr="002D6188">
        <w:rPr>
          <w:rFonts w:ascii="TH Sarabun New" w:hAnsi="TH Sarabun New" w:cs="TH Sarabun New"/>
          <w:sz w:val="36"/>
          <w:szCs w:val="36"/>
          <w:cs/>
        </w:rPr>
        <w:t>ส่วนที่บอกคำสั่งที่ผู้เล่นสามารถใช้ได้</w:t>
      </w:r>
    </w:p>
    <w:p w14:paraId="71E3F665" w14:textId="479DBDBE" w:rsidR="008E792B" w:rsidRPr="002D6188" w:rsidRDefault="008E792B" w:rsidP="00A30B76">
      <w:pPr>
        <w:pStyle w:val="ListParagraph"/>
        <w:numPr>
          <w:ilvl w:val="0"/>
          <w:numId w:val="12"/>
        </w:numPr>
        <w:spacing w:before="240" w:after="0"/>
        <w:jc w:val="thaiDistribute"/>
        <w:rPr>
          <w:rFonts w:ascii="TH Sarabun New" w:hAnsi="TH Sarabun New" w:cs="TH Sarabun New"/>
          <w:sz w:val="36"/>
          <w:szCs w:val="36"/>
        </w:rPr>
      </w:pPr>
      <w:r w:rsidRPr="002D6188">
        <w:rPr>
          <w:rFonts w:ascii="TH Sarabun New" w:hAnsi="TH Sarabun New" w:cs="TH Sarabun New"/>
          <w:sz w:val="36"/>
          <w:szCs w:val="36"/>
          <w:cs/>
        </w:rPr>
        <w:t>ปุ่มสั่งให้แสดงผลตามที่ผู้เล่นได้เขียนไป</w:t>
      </w:r>
    </w:p>
    <w:p w14:paraId="4FA56567" w14:textId="02F4A181" w:rsidR="008E792B" w:rsidRPr="002D6188" w:rsidRDefault="008E792B" w:rsidP="00A30B76">
      <w:pPr>
        <w:pStyle w:val="ListParagraph"/>
        <w:numPr>
          <w:ilvl w:val="0"/>
          <w:numId w:val="12"/>
        </w:numPr>
        <w:spacing w:before="240" w:after="0"/>
        <w:jc w:val="thaiDistribute"/>
        <w:rPr>
          <w:rFonts w:ascii="TH Sarabun New" w:hAnsi="TH Sarabun New" w:cs="TH Sarabun New"/>
          <w:sz w:val="36"/>
          <w:szCs w:val="36"/>
        </w:rPr>
      </w:pPr>
      <w:r w:rsidRPr="002D6188">
        <w:rPr>
          <w:rFonts w:ascii="TH Sarabun New" w:hAnsi="TH Sarabun New" w:cs="TH Sarabun New"/>
          <w:sz w:val="36"/>
          <w:szCs w:val="36"/>
          <w:cs/>
        </w:rPr>
        <w:t>ปุ่มเริ่มด่านนั่นๆใหม่</w:t>
      </w:r>
    </w:p>
    <w:p w14:paraId="794B5B8F" w14:textId="4D4CA5BB" w:rsidR="008E792B" w:rsidRPr="002D6188" w:rsidRDefault="008E792B" w:rsidP="00A30B76">
      <w:pPr>
        <w:pStyle w:val="ListParagraph"/>
        <w:numPr>
          <w:ilvl w:val="0"/>
          <w:numId w:val="12"/>
        </w:numPr>
        <w:spacing w:before="240" w:after="0"/>
        <w:jc w:val="thaiDistribute"/>
        <w:rPr>
          <w:rFonts w:ascii="TH Sarabun New" w:hAnsi="TH Sarabun New" w:cs="TH Sarabun New"/>
          <w:sz w:val="36"/>
          <w:szCs w:val="36"/>
        </w:rPr>
      </w:pPr>
      <w:r w:rsidRPr="002D6188">
        <w:rPr>
          <w:rFonts w:ascii="TH Sarabun New" w:hAnsi="TH Sarabun New" w:cs="TH Sarabun New"/>
          <w:sz w:val="36"/>
          <w:szCs w:val="36"/>
          <w:cs/>
        </w:rPr>
        <w:t>ปุ่มออกจากเกม</w:t>
      </w:r>
    </w:p>
    <w:p w14:paraId="45F1D348" w14:textId="2DF7C88A" w:rsidR="002909CA" w:rsidRPr="002D6188" w:rsidRDefault="008E792B" w:rsidP="0009312C">
      <w:pPr>
        <w:pStyle w:val="ListParagraph"/>
        <w:numPr>
          <w:ilvl w:val="0"/>
          <w:numId w:val="12"/>
        </w:numPr>
        <w:spacing w:before="240" w:after="0"/>
        <w:jc w:val="thaiDistribute"/>
        <w:rPr>
          <w:rFonts w:ascii="TH Sarabun New" w:hAnsi="TH Sarabun New" w:cs="TH Sarabun New"/>
          <w:sz w:val="36"/>
          <w:szCs w:val="36"/>
          <w:cs/>
        </w:rPr>
      </w:pPr>
      <w:r w:rsidRPr="002D6188">
        <w:rPr>
          <w:rFonts w:ascii="TH Sarabun New" w:hAnsi="TH Sarabun New" w:cs="TH Sarabun New"/>
          <w:sz w:val="36"/>
          <w:szCs w:val="36"/>
          <w:cs/>
        </w:rPr>
        <w:t>คำสั่งที่ให้ผู้เล่นทำตามถึงจะผ่าน</w:t>
      </w:r>
    </w:p>
    <w:p w14:paraId="19D0F927" w14:textId="67446950" w:rsidR="006A58CC" w:rsidRPr="002D6188" w:rsidRDefault="006A58CC">
      <w:pPr>
        <w:spacing w:before="240"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  <w:pPrChange w:id="295" w:author="Atiwitch Muongsorn" w:date="2019-11-26T13:40:00Z">
          <w:pPr>
            <w:spacing w:before="240" w:after="0"/>
            <w:jc w:val="thaiDistribute"/>
          </w:pPr>
        </w:pPrChange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t>เนื้อเรื่องย่อ</w:t>
      </w:r>
    </w:p>
    <w:p w14:paraId="392B3CE2" w14:textId="733E894A" w:rsidR="00306230" w:rsidRPr="002D6188" w:rsidRDefault="007D0472">
      <w:pPr>
        <w:spacing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  <w:pPrChange w:id="296" w:author="Atiwitch Muongsorn" w:date="2019-11-26T13:40:00Z">
          <w:pPr>
            <w:spacing w:after="0"/>
            <w:jc w:val="thaiDistribute"/>
          </w:pPr>
        </w:pPrChange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sdt>
        <w:sdtPr>
          <w:rPr>
            <w:rFonts w:ascii="TH Sarabun New" w:hAnsi="TH Sarabun New" w:cs="TH Sarabun New"/>
            <w:b/>
            <w:bCs/>
            <w:sz w:val="36"/>
            <w:szCs w:val="36"/>
            <w:cs/>
          </w:rPr>
          <w:id w:val="573698939"/>
          <w:placeholder>
            <w:docPart w:val="644D26EBA61A4F3DBF74A9BCDFDBF25B"/>
          </w:placeholder>
        </w:sdtPr>
        <w:sdtEndPr/>
        <w:sdtContent>
          <w:r w:rsidR="009A5624" w:rsidRPr="002D6188">
            <w:rPr>
              <w:rFonts w:ascii="TH Sarabun New" w:hAnsi="TH Sarabun New" w:cs="TH Sarabun New"/>
              <w:sz w:val="36"/>
              <w:szCs w:val="36"/>
              <w:cs/>
            </w:rPr>
            <w:t>ภายในเกมผู้เล่นสามารถพิมพ์ข้อความ ที่เป็นคำสั่งที่เกมกำหนดขึ้นมา เพื่อแสดงผลบนตัวเกมได้ ภายในเกมจะประกอบไปด้วยตัวละครของผู้เล่นและอุปสรรคในการผ่านแต่ละด่านโดยผู้เล่นต้องใช้การเขียนโปรแกรมเพื่อผ่านอุปสรรคในแต่ละด่านให้ได้ตามที่แต่ละด่านกำหนดเงื่อนไขเอาไว้</w:t>
          </w:r>
          <w:r w:rsidR="00D241A0">
            <w:rPr>
              <w:rFonts w:ascii="TH Sarabun New" w:hAnsi="TH Sarabun New" w:cs="TH Sarabun New" w:hint="cs"/>
              <w:sz w:val="36"/>
              <w:szCs w:val="36"/>
              <w:cs/>
            </w:rPr>
            <w:t xml:space="preserve"> </w:t>
          </w:r>
          <w:r w:rsidR="009A5624" w:rsidRPr="002D6188">
            <w:rPr>
              <w:rFonts w:ascii="TH Sarabun New" w:hAnsi="TH Sarabun New" w:cs="TH Sarabun New"/>
              <w:color w:val="auto"/>
              <w:sz w:val="36"/>
              <w:szCs w:val="36"/>
              <w:cs/>
            </w:rPr>
            <w:t>โดยเกมจะมีทั้งหมด</w:t>
          </w:r>
          <w:r w:rsidR="00D241A0">
            <w:rPr>
              <w:rFonts w:ascii="TH Sarabun New" w:hAnsi="TH Sarabun New" w:cs="TH Sarabun New" w:hint="cs"/>
              <w:color w:val="auto"/>
              <w:sz w:val="36"/>
              <w:szCs w:val="36"/>
              <w:cs/>
            </w:rPr>
            <w:t xml:space="preserve"> </w:t>
          </w:r>
          <w:r w:rsidR="009A5624" w:rsidRPr="002D6188">
            <w:rPr>
              <w:rFonts w:ascii="TH Sarabun New" w:hAnsi="TH Sarabun New" w:cs="TH Sarabun New"/>
              <w:color w:val="auto"/>
              <w:sz w:val="36"/>
              <w:szCs w:val="36"/>
              <w:cs/>
            </w:rPr>
            <w:t>30</w:t>
          </w:r>
          <w:r w:rsidR="00D241A0">
            <w:rPr>
              <w:rFonts w:ascii="TH Sarabun New" w:hAnsi="TH Sarabun New" w:cs="TH Sarabun New" w:hint="cs"/>
              <w:color w:val="auto"/>
              <w:sz w:val="36"/>
              <w:szCs w:val="36"/>
              <w:cs/>
            </w:rPr>
            <w:t xml:space="preserve"> </w:t>
          </w:r>
          <w:r w:rsidR="009A5624" w:rsidRPr="002D6188">
            <w:rPr>
              <w:rFonts w:ascii="TH Sarabun New" w:hAnsi="TH Sarabun New" w:cs="TH Sarabun New"/>
              <w:color w:val="auto"/>
              <w:sz w:val="36"/>
              <w:szCs w:val="36"/>
              <w:cs/>
            </w:rPr>
            <w:t>ด่านแบ่งเป็น</w:t>
          </w:r>
          <w:r w:rsidR="00574543">
            <w:rPr>
              <w:rFonts w:ascii="TH Sarabun New" w:hAnsi="TH Sarabun New" w:cs="TH Sarabun New" w:hint="cs"/>
              <w:color w:val="auto"/>
              <w:sz w:val="36"/>
              <w:szCs w:val="36"/>
              <w:cs/>
            </w:rPr>
            <w:t>ด่าน</w:t>
          </w:r>
          <w:r w:rsidR="009A5624" w:rsidRPr="002D6188">
            <w:rPr>
              <w:rFonts w:ascii="TH Sarabun New" w:hAnsi="TH Sarabun New" w:cs="TH Sarabun New"/>
              <w:color w:val="auto"/>
              <w:sz w:val="36"/>
              <w:szCs w:val="36"/>
              <w:cs/>
            </w:rPr>
            <w:t>สอนผู้เล่น 6 ด่าน ส่วนอีก 2</w:t>
          </w:r>
          <w:r w:rsidR="00574543">
            <w:rPr>
              <w:rFonts w:ascii="TH Sarabun New" w:hAnsi="TH Sarabun New" w:cs="TH Sarabun New" w:hint="cs"/>
              <w:color w:val="auto"/>
              <w:sz w:val="36"/>
              <w:szCs w:val="36"/>
              <w:cs/>
            </w:rPr>
            <w:t>4</w:t>
          </w:r>
          <w:r w:rsidR="009A5624" w:rsidRPr="002D6188">
            <w:rPr>
              <w:rFonts w:ascii="TH Sarabun New" w:hAnsi="TH Sarabun New" w:cs="TH Sarabun New"/>
              <w:color w:val="auto"/>
              <w:sz w:val="36"/>
              <w:szCs w:val="36"/>
              <w:cs/>
            </w:rPr>
            <w:t xml:space="preserve"> ด่านจะแบ่งเป็นเวิลด์โดยแบ่งเป็น</w:t>
          </w:r>
          <w:r w:rsidR="009A5624" w:rsidRPr="002D6188">
            <w:rPr>
              <w:rFonts w:ascii="TH Sarabun New" w:hAnsi="TH Sarabun New" w:cs="TH Sarabun New"/>
              <w:color w:val="auto"/>
              <w:sz w:val="36"/>
              <w:szCs w:val="36"/>
              <w:cs/>
            </w:rPr>
            <w:lastRenderedPageBreak/>
            <w:t>เวิลด์ทะเลทรายจำนวน</w:t>
          </w:r>
          <w:r w:rsidR="00D241A0">
            <w:rPr>
              <w:rFonts w:ascii="TH Sarabun New" w:hAnsi="TH Sarabun New" w:cs="TH Sarabun New" w:hint="cs"/>
              <w:color w:val="auto"/>
              <w:sz w:val="36"/>
              <w:szCs w:val="36"/>
              <w:cs/>
            </w:rPr>
            <w:t xml:space="preserve"> </w:t>
          </w:r>
          <w:r w:rsidR="00574543">
            <w:rPr>
              <w:rFonts w:ascii="TH Sarabun New" w:hAnsi="TH Sarabun New" w:cs="TH Sarabun New" w:hint="cs"/>
              <w:color w:val="auto"/>
              <w:sz w:val="36"/>
              <w:szCs w:val="36"/>
              <w:cs/>
            </w:rPr>
            <w:t>8</w:t>
          </w:r>
          <w:r w:rsidR="00D241A0">
            <w:rPr>
              <w:rFonts w:ascii="TH Sarabun New" w:hAnsi="TH Sarabun New" w:cs="TH Sarabun New" w:hint="cs"/>
              <w:color w:val="auto"/>
              <w:sz w:val="36"/>
              <w:szCs w:val="36"/>
              <w:cs/>
            </w:rPr>
            <w:t xml:space="preserve"> </w:t>
          </w:r>
          <w:r w:rsidR="009A5624" w:rsidRPr="002D6188">
            <w:rPr>
              <w:rFonts w:ascii="TH Sarabun New" w:hAnsi="TH Sarabun New" w:cs="TH Sarabun New"/>
              <w:color w:val="auto"/>
              <w:sz w:val="36"/>
              <w:szCs w:val="36"/>
              <w:cs/>
            </w:rPr>
            <w:t>ด่าน</w:t>
          </w:r>
          <w:r w:rsidR="009A5624" w:rsidRPr="002D6188">
            <w:rPr>
              <w:rFonts w:ascii="TH Sarabun New" w:hAnsi="TH Sarabun New" w:cs="TH Sarabun New"/>
              <w:color w:val="auto"/>
              <w:sz w:val="36"/>
              <w:szCs w:val="36"/>
            </w:rPr>
            <w:t>,</w:t>
          </w:r>
          <w:ins w:id="297" w:author="Atiwitch Muongsorn" w:date="2019-11-26T13:42:00Z">
            <w:r w:rsidR="00AF3413">
              <w:rPr>
                <w:rFonts w:ascii="TH Sarabun New" w:hAnsi="TH Sarabun New" w:cs="TH Sarabun New" w:hint="cs"/>
                <w:color w:val="auto"/>
                <w:sz w:val="36"/>
                <w:szCs w:val="36"/>
                <w:cs/>
              </w:rPr>
              <w:t xml:space="preserve"> </w:t>
            </w:r>
          </w:ins>
          <w:r w:rsidR="009A5624" w:rsidRPr="002D6188">
            <w:rPr>
              <w:rFonts w:ascii="TH Sarabun New" w:hAnsi="TH Sarabun New" w:cs="TH Sarabun New"/>
              <w:color w:val="auto"/>
              <w:sz w:val="36"/>
              <w:szCs w:val="36"/>
              <w:cs/>
            </w:rPr>
            <w:t xml:space="preserve">เวิลด์น้ำแข็ง </w:t>
          </w:r>
          <w:r w:rsidR="00574543">
            <w:rPr>
              <w:rFonts w:ascii="TH Sarabun New" w:hAnsi="TH Sarabun New" w:cs="TH Sarabun New" w:hint="cs"/>
              <w:color w:val="auto"/>
              <w:sz w:val="36"/>
              <w:szCs w:val="36"/>
              <w:cs/>
            </w:rPr>
            <w:t>8</w:t>
          </w:r>
          <w:r w:rsidR="00D241A0">
            <w:rPr>
              <w:rFonts w:ascii="TH Sarabun New" w:hAnsi="TH Sarabun New" w:cs="TH Sarabun New" w:hint="cs"/>
              <w:color w:val="auto"/>
              <w:sz w:val="36"/>
              <w:szCs w:val="36"/>
              <w:cs/>
            </w:rPr>
            <w:t xml:space="preserve"> </w:t>
          </w:r>
          <w:r w:rsidR="009A5624" w:rsidRPr="002D6188">
            <w:rPr>
              <w:rFonts w:ascii="TH Sarabun New" w:hAnsi="TH Sarabun New" w:cs="TH Sarabun New"/>
              <w:color w:val="auto"/>
              <w:sz w:val="36"/>
              <w:szCs w:val="36"/>
              <w:cs/>
            </w:rPr>
            <w:t>ด่าน</w:t>
          </w:r>
          <w:r w:rsidR="009A5624" w:rsidRPr="002D6188">
            <w:rPr>
              <w:rFonts w:ascii="TH Sarabun New" w:hAnsi="TH Sarabun New" w:cs="TH Sarabun New"/>
              <w:color w:val="auto"/>
              <w:sz w:val="36"/>
              <w:szCs w:val="36"/>
            </w:rPr>
            <w:t>,</w:t>
          </w:r>
          <w:ins w:id="298" w:author="Atiwitch Muongsorn" w:date="2019-11-26T13:42:00Z">
            <w:r w:rsidR="00AF3413">
              <w:rPr>
                <w:rFonts w:ascii="TH Sarabun New" w:hAnsi="TH Sarabun New" w:cs="TH Sarabun New" w:hint="cs"/>
                <w:color w:val="auto"/>
                <w:sz w:val="36"/>
                <w:szCs w:val="36"/>
                <w:cs/>
              </w:rPr>
              <w:t xml:space="preserve"> </w:t>
            </w:r>
          </w:ins>
          <w:r w:rsidR="009A5624" w:rsidRPr="002D6188">
            <w:rPr>
              <w:rFonts w:ascii="TH Sarabun New" w:hAnsi="TH Sarabun New" w:cs="TH Sarabun New"/>
              <w:color w:val="auto"/>
              <w:sz w:val="36"/>
              <w:szCs w:val="36"/>
              <w:cs/>
            </w:rPr>
            <w:t>เวิลด์ลาวา</w:t>
          </w:r>
          <w:r w:rsidR="00D241A0">
            <w:rPr>
              <w:rFonts w:ascii="TH Sarabun New" w:hAnsi="TH Sarabun New" w:cs="TH Sarabun New" w:hint="cs"/>
              <w:color w:val="auto"/>
              <w:sz w:val="36"/>
              <w:szCs w:val="36"/>
              <w:cs/>
            </w:rPr>
            <w:t xml:space="preserve"> </w:t>
          </w:r>
          <w:r w:rsidR="00574543">
            <w:rPr>
              <w:rFonts w:ascii="TH Sarabun New" w:hAnsi="TH Sarabun New" w:cs="TH Sarabun New" w:hint="cs"/>
              <w:color w:val="auto"/>
              <w:sz w:val="36"/>
              <w:szCs w:val="36"/>
              <w:cs/>
            </w:rPr>
            <w:t>8</w:t>
          </w:r>
          <w:r w:rsidR="00D241A0">
            <w:rPr>
              <w:rFonts w:ascii="TH Sarabun New" w:hAnsi="TH Sarabun New" w:cs="TH Sarabun New" w:hint="cs"/>
              <w:color w:val="auto"/>
              <w:sz w:val="36"/>
              <w:szCs w:val="36"/>
              <w:cs/>
            </w:rPr>
            <w:t xml:space="preserve"> </w:t>
          </w:r>
          <w:r w:rsidR="009A5624" w:rsidRPr="002D6188">
            <w:rPr>
              <w:rFonts w:ascii="TH Sarabun New" w:hAnsi="TH Sarabun New" w:cs="TH Sarabun New"/>
              <w:color w:val="auto"/>
              <w:sz w:val="36"/>
              <w:szCs w:val="36"/>
              <w:cs/>
            </w:rPr>
            <w:t>ด่าน</w:t>
          </w:r>
          <w:ins w:id="299" w:author="Atiwitch Muongsorn" w:date="2019-11-26T13:42:00Z">
            <w:r w:rsidR="00AF3413">
              <w:rPr>
                <w:rFonts w:ascii="TH Sarabun New" w:hAnsi="TH Sarabun New" w:cs="TH Sarabun New" w:hint="cs"/>
                <w:color w:val="auto"/>
                <w:sz w:val="36"/>
                <w:szCs w:val="36"/>
                <w:cs/>
              </w:rPr>
              <w:t xml:space="preserve"> </w:t>
            </w:r>
          </w:ins>
          <w:r w:rsidR="009A5624" w:rsidRPr="002D6188">
            <w:rPr>
              <w:rFonts w:ascii="TH Sarabun New" w:hAnsi="TH Sarabun New" w:cs="TH Sarabun New"/>
              <w:color w:val="auto"/>
              <w:sz w:val="36"/>
              <w:szCs w:val="36"/>
              <w:cs/>
            </w:rPr>
            <w:t>และในเกม</w:t>
          </w:r>
          <w:del w:id="300" w:author="Atiwitch Muongsorn" w:date="2019-11-26T13:42:00Z">
            <w:r w:rsidR="00D241A0" w:rsidDel="00AF3413">
              <w:rPr>
                <w:rFonts w:ascii="TH Sarabun New" w:hAnsi="TH Sarabun New" w:cs="TH Sarabun New" w:hint="cs"/>
                <w:color w:val="auto"/>
                <w:sz w:val="36"/>
                <w:szCs w:val="36"/>
                <w:cs/>
              </w:rPr>
              <w:delText xml:space="preserve"> </w:delText>
            </w:r>
          </w:del>
          <w:r w:rsidR="009A5624" w:rsidRPr="002D6188">
            <w:rPr>
              <w:rFonts w:ascii="TH Sarabun New" w:hAnsi="TH Sarabun New" w:cs="TH Sarabun New"/>
              <w:color w:val="auto"/>
              <w:sz w:val="36"/>
              <w:szCs w:val="36"/>
              <w:cs/>
            </w:rPr>
            <w:t>ตัวละครของผู้เล่นสามารถแปลงร่างโดยการเก็บไอเทมเพื่อผ่านอุปสรรคต่างๆ</w:t>
          </w:r>
          <w:ins w:id="301" w:author="Atiwitch Muongsorn" w:date="2019-11-26T13:42:00Z">
            <w:r w:rsidR="00AF3413">
              <w:rPr>
                <w:rFonts w:ascii="TH Sarabun New" w:hAnsi="TH Sarabun New" w:cs="TH Sarabun New" w:hint="cs"/>
                <w:color w:val="auto"/>
                <w:sz w:val="36"/>
                <w:szCs w:val="36"/>
                <w:cs/>
              </w:rPr>
              <w:t xml:space="preserve"> </w:t>
            </w:r>
          </w:ins>
          <w:r w:rsidR="009A5624" w:rsidRPr="002D6188">
            <w:rPr>
              <w:rFonts w:ascii="TH Sarabun New" w:hAnsi="TH Sarabun New" w:cs="TH Sarabun New"/>
              <w:color w:val="auto"/>
              <w:sz w:val="36"/>
              <w:szCs w:val="36"/>
              <w:cs/>
            </w:rPr>
            <w:t>ได้</w:t>
          </w:r>
        </w:sdtContent>
      </w:sdt>
    </w:p>
    <w:p w14:paraId="35FDB265" w14:textId="2711D8D1" w:rsidR="00BF302E" w:rsidRPr="002D6188" w:rsidDel="00E01FBC" w:rsidRDefault="00BF302E">
      <w:pPr>
        <w:jc w:val="thaiDistribute"/>
        <w:rPr>
          <w:del w:id="302" w:author="Atiwitch Muongsorn" w:date="2019-11-26T14:23:00Z"/>
          <w:rFonts w:ascii="TH Sarabun New" w:hAnsi="TH Sarabun New" w:cs="TH Sarabun New"/>
          <w:b/>
          <w:bCs/>
          <w:sz w:val="36"/>
          <w:szCs w:val="36"/>
          <w:cs/>
        </w:rPr>
        <w:pPrChange w:id="303" w:author="Atiwitch Muongsorn" w:date="2019-11-26T13:40:00Z">
          <w:pPr/>
        </w:pPrChange>
      </w:pPr>
      <w:del w:id="304" w:author="Atiwitch Muongsorn" w:date="2019-11-26T14:23:00Z">
        <w:r w:rsidRPr="002D6188" w:rsidDel="00E01FBC">
          <w:rPr>
            <w:rFonts w:ascii="TH Sarabun New" w:hAnsi="TH Sarabun New" w:cs="TH Sarabun New"/>
            <w:b/>
            <w:bCs/>
            <w:sz w:val="36"/>
            <w:szCs w:val="36"/>
            <w:cs/>
          </w:rPr>
          <w:br w:type="page"/>
        </w:r>
      </w:del>
    </w:p>
    <w:p w14:paraId="054CBED8" w14:textId="77777777" w:rsidR="00E01FBC" w:rsidRDefault="00E01FBC">
      <w:pPr>
        <w:jc w:val="thaiDistribute"/>
        <w:rPr>
          <w:ins w:id="305" w:author="Atiwitch Muongsorn" w:date="2019-11-26T14:23:00Z"/>
          <w:rFonts w:ascii="TH Sarabun New" w:hAnsi="TH Sarabun New" w:cs="TH Sarabun New"/>
          <w:b/>
          <w:bCs/>
          <w:sz w:val="36"/>
          <w:szCs w:val="36"/>
        </w:rPr>
        <w:pPrChange w:id="306" w:author="Atiwitch Muongsorn" w:date="2019-11-26T14:23:00Z">
          <w:pPr>
            <w:spacing w:before="240" w:after="0"/>
            <w:jc w:val="thaiDistribute"/>
          </w:pPr>
        </w:pPrChange>
      </w:pPr>
    </w:p>
    <w:p w14:paraId="446A1D93" w14:textId="10DB8940" w:rsidR="00880872" w:rsidRPr="002D6188" w:rsidRDefault="00B014AB">
      <w:pPr>
        <w:jc w:val="thaiDistribute"/>
        <w:rPr>
          <w:rFonts w:ascii="TH Sarabun New" w:hAnsi="TH Sarabun New" w:cs="TH Sarabun New"/>
          <w:b/>
          <w:bCs/>
          <w:sz w:val="36"/>
          <w:szCs w:val="36"/>
        </w:rPr>
        <w:pPrChange w:id="307" w:author="Atiwitch Muongsorn" w:date="2019-11-26T14:23:00Z">
          <w:pPr>
            <w:spacing w:before="240" w:after="0"/>
            <w:jc w:val="thaiDistribute"/>
          </w:pPr>
        </w:pPrChange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t>ความรู้พื้นฐาน เทคนิค เทคโนโลยีและเครื่องมือที่ใช้</w:t>
      </w:r>
    </w:p>
    <w:p w14:paraId="35FD58A2" w14:textId="0E77A50D" w:rsidR="00880872" w:rsidRPr="002D6188" w:rsidRDefault="00880872" w:rsidP="00A30B76">
      <w:pPr>
        <w:pStyle w:val="ListParagraph"/>
        <w:numPr>
          <w:ilvl w:val="0"/>
          <w:numId w:val="17"/>
        </w:numPr>
        <w:ind w:left="1080"/>
        <w:jc w:val="thaiDistribute"/>
        <w:rPr>
          <w:rFonts w:ascii="TH Sarabun New" w:hAnsi="TH Sarabun New" w:cs="TH Sarabun New"/>
          <w:sz w:val="36"/>
          <w:szCs w:val="36"/>
        </w:rPr>
      </w:pPr>
      <w:r w:rsidRPr="002D6188">
        <w:rPr>
          <w:rFonts w:ascii="TH Sarabun New" w:hAnsi="TH Sarabun New" w:cs="TH Sarabun New"/>
          <w:sz w:val="36"/>
          <w:szCs w:val="36"/>
          <w:cs/>
        </w:rPr>
        <w:t xml:space="preserve">ความรู้พื้นฐาน และเทคนิค </w:t>
      </w:r>
      <w:r w:rsidRPr="002D6188">
        <w:rPr>
          <w:rFonts w:ascii="TH Sarabun New" w:hAnsi="TH Sarabun New" w:cs="TH Sarabun New"/>
          <w:sz w:val="36"/>
          <w:szCs w:val="36"/>
        </w:rPr>
        <w:t>OOP</w:t>
      </w:r>
    </w:p>
    <w:p w14:paraId="552A770C" w14:textId="46D1E831" w:rsidR="00880872" w:rsidRPr="002D6188" w:rsidRDefault="00F01EB6" w:rsidP="00A30B76">
      <w:pPr>
        <w:jc w:val="thaiDistribute"/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/>
          <w:sz w:val="36"/>
          <w:szCs w:val="36"/>
        </w:rPr>
        <w:tab/>
      </w:r>
      <w:r w:rsidR="00880872" w:rsidRPr="002D6188">
        <w:rPr>
          <w:rFonts w:ascii="TH Sarabun New" w:hAnsi="TH Sarabun New" w:cs="TH Sarabun New"/>
          <w:sz w:val="36"/>
          <w:szCs w:val="36"/>
          <w:cs/>
        </w:rPr>
        <w:t xml:space="preserve">รูปแบบการทำงานของ </w:t>
      </w:r>
      <w:r w:rsidR="00880872" w:rsidRPr="002D6188">
        <w:rPr>
          <w:rFonts w:ascii="TH Sarabun New" w:hAnsi="TH Sarabun New" w:cs="TH Sarabun New"/>
          <w:sz w:val="36"/>
          <w:szCs w:val="36"/>
        </w:rPr>
        <w:t xml:space="preserve">OOP </w:t>
      </w:r>
      <w:r w:rsidR="00880872" w:rsidRPr="002D6188">
        <w:rPr>
          <w:rFonts w:ascii="TH Sarabun New" w:hAnsi="TH Sarabun New" w:cs="TH Sarabun New"/>
          <w:sz w:val="36"/>
          <w:szCs w:val="36"/>
          <w:cs/>
        </w:rPr>
        <w:t xml:space="preserve">หรือ </w:t>
      </w:r>
      <w:r w:rsidR="00880872" w:rsidRPr="002D6188">
        <w:rPr>
          <w:rFonts w:ascii="TH Sarabun New" w:hAnsi="TH Sarabun New" w:cs="TH Sarabun New"/>
          <w:sz w:val="36"/>
          <w:szCs w:val="36"/>
        </w:rPr>
        <w:t>Object Oriented Programming</w:t>
      </w:r>
      <w:r w:rsidR="00B54E09" w:rsidRPr="002D6188">
        <w:rPr>
          <w:rFonts w:ascii="TH Sarabun New" w:hAnsi="TH Sarabun New" w:cs="TH Sarabun New"/>
          <w:sz w:val="36"/>
          <w:szCs w:val="36"/>
        </w:rPr>
        <w:t xml:space="preserve"> </w:t>
      </w:r>
      <w:r w:rsidR="00B54E09" w:rsidRPr="002D6188">
        <w:rPr>
          <w:rFonts w:ascii="TH Sarabun New" w:hAnsi="TH Sarabun New" w:cs="TH Sarabun New"/>
          <w:sz w:val="36"/>
          <w:szCs w:val="36"/>
          <w:cs/>
        </w:rPr>
        <w:t>ซึ่งมีประโยชน์ทาง</w:t>
      </w:r>
      <w:r w:rsidR="00B83F3B">
        <w:rPr>
          <w:rFonts w:ascii="TH Sarabun New" w:hAnsi="TH Sarabun New" w:cs="TH Sarabun New" w:hint="cs"/>
          <w:sz w:val="36"/>
          <w:szCs w:val="36"/>
          <w:cs/>
        </w:rPr>
        <w:t>ด้</w:t>
      </w:r>
      <w:r w:rsidR="00B54E09" w:rsidRPr="002D6188">
        <w:rPr>
          <w:rFonts w:ascii="TH Sarabun New" w:hAnsi="TH Sarabun New" w:cs="TH Sarabun New"/>
          <w:sz w:val="36"/>
          <w:szCs w:val="36"/>
          <w:cs/>
        </w:rPr>
        <w:t>านการซ</w:t>
      </w:r>
      <w:r w:rsidR="00D241A0">
        <w:rPr>
          <w:rFonts w:ascii="TH Sarabun New" w:hAnsi="TH Sarabun New" w:cs="TH Sarabun New" w:hint="cs"/>
          <w:sz w:val="36"/>
          <w:szCs w:val="36"/>
          <w:cs/>
        </w:rPr>
        <w:t>่</w:t>
      </w:r>
      <w:r w:rsidR="00B54E09" w:rsidRPr="002D6188">
        <w:rPr>
          <w:rFonts w:ascii="TH Sarabun New" w:hAnsi="TH Sarabun New" w:cs="TH Sarabun New"/>
          <w:sz w:val="36"/>
          <w:szCs w:val="36"/>
          <w:cs/>
        </w:rPr>
        <w:t>อน</w:t>
      </w:r>
      <w:r w:rsidR="00D241A0">
        <w:rPr>
          <w:rFonts w:ascii="TH Sarabun New" w:hAnsi="TH Sarabun New" w:cs="TH Sarabun New" w:hint="cs"/>
          <w:sz w:val="36"/>
          <w:szCs w:val="36"/>
          <w:cs/>
        </w:rPr>
        <w:t>ข้อมูล</w:t>
      </w:r>
      <w:r w:rsidR="00B54E09" w:rsidRPr="002D6188">
        <w:rPr>
          <w:rFonts w:ascii="TH Sarabun New" w:hAnsi="TH Sarabun New" w:cs="TH Sarabun New"/>
          <w:sz w:val="36"/>
          <w:szCs w:val="36"/>
          <w:cs/>
        </w:rPr>
        <w:t>ให้อยู่ในค</w:t>
      </w:r>
      <w:r w:rsidR="00D241A0">
        <w:rPr>
          <w:rFonts w:ascii="TH Sarabun New" w:hAnsi="TH Sarabun New" w:cs="TH Sarabun New" w:hint="cs"/>
          <w:sz w:val="36"/>
          <w:szCs w:val="36"/>
          <w:cs/>
        </w:rPr>
        <w:t>ล</w:t>
      </w:r>
      <w:r w:rsidR="00B54E09" w:rsidRPr="002D6188">
        <w:rPr>
          <w:rFonts w:ascii="TH Sarabun New" w:hAnsi="TH Sarabun New" w:cs="TH Sarabun New"/>
          <w:sz w:val="36"/>
          <w:szCs w:val="36"/>
          <w:cs/>
        </w:rPr>
        <w:t>าส ไม่ให้มีการรั่วไหลออกนอกค</w:t>
      </w:r>
      <w:r w:rsidR="00D241A0">
        <w:rPr>
          <w:rFonts w:ascii="TH Sarabun New" w:hAnsi="TH Sarabun New" w:cs="TH Sarabun New" w:hint="cs"/>
          <w:sz w:val="36"/>
          <w:szCs w:val="36"/>
          <w:cs/>
        </w:rPr>
        <w:t>ล</w:t>
      </w:r>
      <w:r w:rsidR="00B54E09" w:rsidRPr="002D6188">
        <w:rPr>
          <w:rFonts w:ascii="TH Sarabun New" w:hAnsi="TH Sarabun New" w:cs="TH Sarabun New"/>
          <w:sz w:val="36"/>
          <w:szCs w:val="36"/>
          <w:cs/>
        </w:rPr>
        <w:t>าสหากเราไม่ได้ทำการเรียก ป้องกันการเข้าถึง</w:t>
      </w:r>
      <w:r w:rsidR="00B345BA">
        <w:rPr>
          <w:rFonts w:ascii="TH Sarabun New" w:hAnsi="TH Sarabun New" w:cs="TH Sarabun New" w:hint="cs"/>
          <w:sz w:val="36"/>
          <w:szCs w:val="36"/>
          <w:cs/>
        </w:rPr>
        <w:t>ข้อมูล</w:t>
      </w:r>
      <w:r w:rsidR="00B54E09" w:rsidRPr="002D6188">
        <w:rPr>
          <w:rFonts w:ascii="TH Sarabun New" w:hAnsi="TH Sarabun New" w:cs="TH Sarabun New"/>
          <w:sz w:val="36"/>
          <w:szCs w:val="36"/>
          <w:cs/>
        </w:rPr>
        <w:t>จากบุคคลที่สาม</w:t>
      </w:r>
      <w:del w:id="308" w:author="Atiwitch Muongsorn" w:date="2019-11-26T13:43:00Z">
        <w:r w:rsidR="00B54E09" w:rsidRPr="002D6188" w:rsidDel="00AF3413">
          <w:rPr>
            <w:rFonts w:ascii="TH Sarabun New" w:hAnsi="TH Sarabun New" w:cs="TH Sarabun New"/>
            <w:sz w:val="36"/>
            <w:szCs w:val="36"/>
            <w:cs/>
          </w:rPr>
          <w:delText>อีกด้วย</w:delText>
        </w:r>
      </w:del>
      <w:r w:rsidR="00B54E09" w:rsidRPr="002D6188">
        <w:rPr>
          <w:rFonts w:ascii="TH Sarabun New" w:hAnsi="TH Sarabun New" w:cs="TH Sarabun New"/>
          <w:sz w:val="36"/>
          <w:szCs w:val="36"/>
          <w:cs/>
        </w:rPr>
        <w:t xml:space="preserve"> </w:t>
      </w:r>
      <w:del w:id="309" w:author="Atiwitch Muongsorn" w:date="2019-11-26T13:43:00Z">
        <w:r w:rsidR="00B54E09" w:rsidRPr="002D6188" w:rsidDel="00AF3413">
          <w:rPr>
            <w:rFonts w:ascii="TH Sarabun New" w:hAnsi="TH Sarabun New" w:cs="TH Sarabun New"/>
            <w:sz w:val="36"/>
            <w:szCs w:val="36"/>
            <w:cs/>
          </w:rPr>
          <w:delText>อีกทั้งยัง</w:delText>
        </w:r>
      </w:del>
      <w:r w:rsidR="00B54E09" w:rsidRPr="002D6188">
        <w:rPr>
          <w:rFonts w:ascii="TH Sarabun New" w:hAnsi="TH Sarabun New" w:cs="TH Sarabun New"/>
          <w:sz w:val="36"/>
          <w:szCs w:val="36"/>
          <w:cs/>
        </w:rPr>
        <w:t>มีการสืบทอด</w:t>
      </w:r>
      <w:del w:id="310" w:author="Atiwitch Muongsorn" w:date="2019-11-26T13:43:00Z">
        <w:r w:rsidR="00B54E09" w:rsidRPr="002D6188" w:rsidDel="00AF3413">
          <w:rPr>
            <w:rFonts w:ascii="TH Sarabun New" w:hAnsi="TH Sarabun New" w:cs="TH Sarabun New"/>
            <w:sz w:val="36"/>
            <w:szCs w:val="36"/>
            <w:cs/>
          </w:rPr>
          <w:delText xml:space="preserve"> </w:delText>
        </w:r>
      </w:del>
      <w:r w:rsidR="00B54E09" w:rsidRPr="002D6188">
        <w:rPr>
          <w:rFonts w:ascii="TH Sarabun New" w:hAnsi="TH Sarabun New" w:cs="TH Sarabun New"/>
          <w:sz w:val="36"/>
          <w:szCs w:val="36"/>
          <w:cs/>
        </w:rPr>
        <w:t>สามารถนำมาใช้กับตัวละครซึ่งมีความสามารถที่แตกต่างกัน แต่โดยทั่วไป</w:t>
      </w:r>
      <w:del w:id="311" w:author="Atiwitch Muongsorn" w:date="2019-11-26T13:43:00Z">
        <w:r w:rsidR="00B54E09" w:rsidRPr="002D6188" w:rsidDel="00AF3413">
          <w:rPr>
            <w:rFonts w:ascii="TH Sarabun New" w:hAnsi="TH Sarabun New" w:cs="TH Sarabun New"/>
            <w:sz w:val="36"/>
            <w:szCs w:val="36"/>
            <w:cs/>
          </w:rPr>
          <w:delText>แล้ว</w:delText>
        </w:r>
      </w:del>
      <w:r w:rsidR="00B54E09" w:rsidRPr="002D6188">
        <w:rPr>
          <w:rFonts w:ascii="TH Sarabun New" w:hAnsi="TH Sarabun New" w:cs="TH Sarabun New"/>
          <w:sz w:val="36"/>
          <w:szCs w:val="36"/>
          <w:cs/>
        </w:rPr>
        <w:t>ตัวละคร หรือศัตรูมีความสามารถบางอย่างที่มีเหมือนกัน</w:t>
      </w:r>
      <w:del w:id="312" w:author="Atiwitch Muongsorn" w:date="2019-11-26T13:43:00Z">
        <w:r w:rsidR="00B54E09" w:rsidRPr="002D6188" w:rsidDel="00AF3413">
          <w:rPr>
            <w:rFonts w:ascii="TH Sarabun New" w:hAnsi="TH Sarabun New" w:cs="TH Sarabun New"/>
            <w:sz w:val="36"/>
            <w:szCs w:val="36"/>
            <w:cs/>
          </w:rPr>
          <w:delText xml:space="preserve"> </w:delText>
        </w:r>
      </w:del>
      <w:r w:rsidR="00B54E09" w:rsidRPr="002D6188">
        <w:rPr>
          <w:rFonts w:ascii="TH Sarabun New" w:hAnsi="TH Sarabun New" w:cs="TH Sarabun New"/>
          <w:sz w:val="36"/>
          <w:szCs w:val="36"/>
          <w:cs/>
        </w:rPr>
        <w:t>อย่างเช่น ความสามารถในการเดิน</w:t>
      </w:r>
    </w:p>
    <w:p w14:paraId="1AF3D5A4" w14:textId="5925F7AD" w:rsidR="001B528B" w:rsidRPr="002D6188" w:rsidRDefault="00306230" w:rsidP="00A30B76">
      <w:pPr>
        <w:pStyle w:val="ListParagraph"/>
        <w:numPr>
          <w:ilvl w:val="0"/>
          <w:numId w:val="17"/>
        </w:numPr>
        <w:ind w:left="1080"/>
        <w:jc w:val="thaiDistribute"/>
        <w:rPr>
          <w:rFonts w:ascii="TH Sarabun New" w:hAnsi="TH Sarabun New" w:cs="TH Sarabun New"/>
          <w:sz w:val="36"/>
          <w:szCs w:val="36"/>
        </w:rPr>
      </w:pPr>
      <w:r w:rsidRPr="002D6188">
        <w:rPr>
          <w:rFonts w:ascii="TH Sarabun New" w:hAnsi="TH Sarabun New" w:cs="TH Sarabun New"/>
          <w:sz w:val="36"/>
          <w:szCs w:val="36"/>
          <w:cs/>
        </w:rPr>
        <w:t xml:space="preserve">ใช้ภาษา </w:t>
      </w:r>
      <w:r w:rsidR="002909CA" w:rsidRPr="002D6188">
        <w:rPr>
          <w:rFonts w:ascii="TH Sarabun New" w:hAnsi="TH Sarabun New" w:cs="TH Sarabun New"/>
          <w:sz w:val="36"/>
          <w:szCs w:val="36"/>
        </w:rPr>
        <w:t>J</w:t>
      </w:r>
      <w:r w:rsidRPr="002D6188">
        <w:rPr>
          <w:rFonts w:ascii="TH Sarabun New" w:hAnsi="TH Sarabun New" w:cs="TH Sarabun New"/>
          <w:sz w:val="36"/>
          <w:szCs w:val="36"/>
        </w:rPr>
        <w:t xml:space="preserve">ava </w:t>
      </w:r>
      <w:r w:rsidRPr="002D6188">
        <w:rPr>
          <w:rFonts w:ascii="TH Sarabun New" w:hAnsi="TH Sarabun New" w:cs="TH Sarabun New"/>
          <w:sz w:val="36"/>
          <w:szCs w:val="36"/>
          <w:cs/>
        </w:rPr>
        <w:t>ในการพัฒน</w:t>
      </w:r>
      <w:r w:rsidR="00613417" w:rsidRPr="002D6188">
        <w:rPr>
          <w:rFonts w:ascii="TH Sarabun New" w:hAnsi="TH Sarabun New" w:cs="TH Sarabun New"/>
          <w:sz w:val="36"/>
          <w:szCs w:val="36"/>
          <w:cs/>
        </w:rPr>
        <w:t>า</w:t>
      </w:r>
    </w:p>
    <w:p w14:paraId="2B06AFDC" w14:textId="4A4D19F0" w:rsidR="00B54E09" w:rsidRPr="002D6188" w:rsidRDefault="00B54E09" w:rsidP="0009312C">
      <w:pPr>
        <w:ind w:firstLine="720"/>
        <w:jc w:val="thaiDistribute"/>
        <w:rPr>
          <w:rFonts w:ascii="TH Sarabun New" w:hAnsi="TH Sarabun New" w:cs="TH Sarabun New"/>
          <w:sz w:val="36"/>
          <w:szCs w:val="36"/>
          <w:cs/>
        </w:rPr>
      </w:pPr>
      <w:r w:rsidRPr="002D6188">
        <w:rPr>
          <w:rFonts w:ascii="TH Sarabun New" w:hAnsi="TH Sarabun New" w:cs="TH Sarabun New"/>
          <w:sz w:val="36"/>
          <w:szCs w:val="36"/>
          <w:cs/>
        </w:rPr>
        <w:t xml:space="preserve">โดยปกติจากการทำงานของภาษา </w:t>
      </w:r>
      <w:r w:rsidRPr="002D6188">
        <w:rPr>
          <w:rFonts w:ascii="TH Sarabun New" w:hAnsi="TH Sarabun New" w:cs="TH Sarabun New"/>
          <w:sz w:val="36"/>
          <w:szCs w:val="36"/>
        </w:rPr>
        <w:t xml:space="preserve">Java </w:t>
      </w:r>
      <w:r w:rsidRPr="002D6188">
        <w:rPr>
          <w:rFonts w:ascii="TH Sarabun New" w:hAnsi="TH Sarabun New" w:cs="TH Sarabun New"/>
          <w:sz w:val="36"/>
          <w:szCs w:val="36"/>
          <w:cs/>
        </w:rPr>
        <w:t xml:space="preserve">มีความสอดคล้อง และเขียนได้ง่ายเมื่อต้องการเขียนโปรแกรมในลักษณะของ </w:t>
      </w:r>
      <w:r w:rsidRPr="002D6188">
        <w:rPr>
          <w:rFonts w:ascii="TH Sarabun New" w:hAnsi="TH Sarabun New" w:cs="TH Sarabun New"/>
          <w:sz w:val="36"/>
          <w:szCs w:val="36"/>
        </w:rPr>
        <w:t xml:space="preserve">Object </w:t>
      </w:r>
      <w:r w:rsidRPr="002D6188">
        <w:rPr>
          <w:rFonts w:ascii="TH Sarabun New" w:hAnsi="TH Sarabun New" w:cs="TH Sarabun New"/>
          <w:sz w:val="36"/>
          <w:szCs w:val="36"/>
          <w:cs/>
        </w:rPr>
        <w:t>ซึ่งสอดคล้องกับความรู้พื้นฐานข้อก่อนหน้า</w:t>
      </w:r>
    </w:p>
    <w:p w14:paraId="6AFF303A" w14:textId="542A942A" w:rsidR="002909CA" w:rsidRPr="002D6188" w:rsidRDefault="002909CA">
      <w:pPr>
        <w:pStyle w:val="ListParagraph"/>
        <w:numPr>
          <w:ilvl w:val="0"/>
          <w:numId w:val="17"/>
        </w:numPr>
        <w:ind w:left="1080"/>
        <w:jc w:val="thaiDistribute"/>
        <w:rPr>
          <w:rFonts w:ascii="TH Sarabun New" w:hAnsi="TH Sarabun New" w:cs="TH Sarabun New"/>
          <w:sz w:val="36"/>
          <w:szCs w:val="36"/>
        </w:rPr>
        <w:pPrChange w:id="313" w:author="Atiwitch Muongsorn" w:date="2019-11-26T13:40:00Z">
          <w:pPr>
            <w:pStyle w:val="ListParagraph"/>
            <w:numPr>
              <w:numId w:val="17"/>
            </w:numPr>
            <w:ind w:left="1080"/>
            <w:jc w:val="thaiDistribute"/>
          </w:pPr>
        </w:pPrChange>
      </w:pPr>
      <w:r w:rsidRPr="002D6188">
        <w:rPr>
          <w:rFonts w:ascii="TH Sarabun New" w:hAnsi="TH Sarabun New" w:cs="TH Sarabun New"/>
          <w:sz w:val="36"/>
          <w:szCs w:val="36"/>
          <w:cs/>
        </w:rPr>
        <w:t xml:space="preserve">ความรู้พื้นฐาน และเทคนิคการทำงานของ </w:t>
      </w:r>
      <w:r w:rsidRPr="002D6188">
        <w:rPr>
          <w:rFonts w:ascii="TH Sarabun New" w:hAnsi="TH Sarabun New" w:cs="TH Sarabun New"/>
          <w:sz w:val="36"/>
          <w:szCs w:val="36"/>
        </w:rPr>
        <w:t>Compiler</w:t>
      </w:r>
    </w:p>
    <w:p w14:paraId="7450A8D1" w14:textId="39A4D6D4" w:rsidR="001B528B" w:rsidRPr="002D6188" w:rsidRDefault="00F01EB6">
      <w:pPr>
        <w:jc w:val="thaiDistribute"/>
        <w:rPr>
          <w:rFonts w:ascii="TH Sarabun New" w:hAnsi="TH Sarabun New" w:cs="TH Sarabun New"/>
          <w:sz w:val="36"/>
          <w:szCs w:val="36"/>
        </w:rPr>
        <w:pPrChange w:id="314" w:author="Atiwitch Muongsorn" w:date="2019-11-26T13:40:00Z">
          <w:pPr>
            <w:jc w:val="thaiDistribute"/>
          </w:pPr>
        </w:pPrChange>
      </w:pPr>
      <w:r>
        <w:rPr>
          <w:rFonts w:ascii="TH Sarabun New" w:hAnsi="TH Sarabun New" w:cs="TH Sarabun New"/>
          <w:sz w:val="36"/>
          <w:szCs w:val="36"/>
          <w:cs/>
        </w:rPr>
        <w:tab/>
      </w:r>
      <w:r w:rsidR="00B54E09" w:rsidRPr="002D6188">
        <w:rPr>
          <w:rFonts w:ascii="TH Sarabun New" w:hAnsi="TH Sarabun New" w:cs="TH Sarabun New"/>
          <w:sz w:val="36"/>
          <w:szCs w:val="36"/>
          <w:cs/>
        </w:rPr>
        <w:t>หลักพื้นฐานของ</w:t>
      </w:r>
      <w:r w:rsidR="00B54E09" w:rsidRPr="002D6188">
        <w:rPr>
          <w:rFonts w:ascii="TH Sarabun New" w:hAnsi="TH Sarabun New" w:cs="TH Sarabun New"/>
          <w:sz w:val="36"/>
          <w:szCs w:val="36"/>
        </w:rPr>
        <w:t xml:space="preserve"> compiler</w:t>
      </w:r>
      <w:r w:rsidR="00B54E09" w:rsidRPr="002D6188">
        <w:rPr>
          <w:rFonts w:ascii="TH Sarabun New" w:hAnsi="TH Sarabun New" w:cs="TH Sarabun New"/>
          <w:sz w:val="36"/>
          <w:szCs w:val="36"/>
          <w:cs/>
        </w:rPr>
        <w:t xml:space="preserve"> </w:t>
      </w:r>
      <w:r w:rsidR="00B54E09" w:rsidRPr="002D6188">
        <w:rPr>
          <w:rFonts w:ascii="TH Sarabun New" w:hAnsi="TH Sarabun New" w:cs="TH Sarabun New"/>
          <w:sz w:val="36"/>
          <w:szCs w:val="36"/>
        </w:rPr>
        <w:t xml:space="preserve">high language programming </w:t>
      </w:r>
      <w:r w:rsidR="00B54E09" w:rsidRPr="002D6188">
        <w:rPr>
          <w:rFonts w:ascii="TH Sarabun New" w:hAnsi="TH Sarabun New" w:cs="TH Sarabun New"/>
          <w:sz w:val="36"/>
          <w:szCs w:val="36"/>
          <w:cs/>
        </w:rPr>
        <w:t>คือการนำสิ่งที่ผู้ใช้พิมพ์มาแปลงให้เป็น</w:t>
      </w:r>
      <w:ins w:id="315" w:author="Atiwitch Muongsorn" w:date="2019-11-26T13:44:00Z">
        <w:r w:rsidR="00AF3413">
          <w:rPr>
            <w:rFonts w:ascii="TH Sarabun New" w:hAnsi="TH Sarabun New" w:cs="TH Sarabun New" w:hint="cs"/>
            <w:sz w:val="36"/>
            <w:szCs w:val="36"/>
            <w:cs/>
          </w:rPr>
          <w:t>ภาษาเครื่อง</w:t>
        </w:r>
      </w:ins>
      <w:del w:id="316" w:author="Atiwitch Muongsorn" w:date="2019-11-26T13:44:00Z">
        <w:r w:rsidR="00B54E09" w:rsidRPr="002D6188" w:rsidDel="00AF3413">
          <w:rPr>
            <w:rFonts w:ascii="TH Sarabun New" w:hAnsi="TH Sarabun New" w:cs="TH Sarabun New"/>
            <w:sz w:val="36"/>
            <w:szCs w:val="36"/>
            <w:cs/>
          </w:rPr>
          <w:delText xml:space="preserve"> </w:delText>
        </w:r>
        <w:r w:rsidR="00B54E09" w:rsidRPr="002D6188" w:rsidDel="00AF3413">
          <w:rPr>
            <w:rFonts w:ascii="TH Sarabun New" w:hAnsi="TH Sarabun New" w:cs="TH Sarabun New"/>
            <w:sz w:val="36"/>
            <w:szCs w:val="36"/>
          </w:rPr>
          <w:delText xml:space="preserve">machine code </w:delText>
        </w:r>
      </w:del>
      <w:r w:rsidR="00B54E09" w:rsidRPr="002D6188">
        <w:rPr>
          <w:rFonts w:ascii="TH Sarabun New" w:hAnsi="TH Sarabun New" w:cs="TH Sarabun New"/>
          <w:sz w:val="36"/>
          <w:szCs w:val="36"/>
          <w:cs/>
        </w:rPr>
        <w:t>แล้วคอมพิวเตอร์จึงทำงานจาก</w:t>
      </w:r>
      <w:ins w:id="317" w:author="Atiwitch Muongsorn" w:date="2019-11-26T13:44:00Z">
        <w:r w:rsidR="00AF3413">
          <w:rPr>
            <w:rFonts w:ascii="TH Sarabun New" w:hAnsi="TH Sarabun New" w:cs="TH Sarabun New" w:hint="cs"/>
            <w:sz w:val="36"/>
            <w:szCs w:val="36"/>
            <w:cs/>
          </w:rPr>
          <w:t>ภาษาเครื่อง</w:t>
        </w:r>
      </w:ins>
      <w:del w:id="318" w:author="Atiwitch Muongsorn" w:date="2019-11-26T13:44:00Z">
        <w:r w:rsidR="00B54E09" w:rsidRPr="002D6188" w:rsidDel="00AF3413">
          <w:rPr>
            <w:rFonts w:ascii="TH Sarabun New" w:hAnsi="TH Sarabun New" w:cs="TH Sarabun New"/>
            <w:sz w:val="36"/>
            <w:szCs w:val="36"/>
            <w:cs/>
          </w:rPr>
          <w:delText xml:space="preserve"> </w:delText>
        </w:r>
        <w:r w:rsidR="00B54E09" w:rsidRPr="002D6188" w:rsidDel="00AF3413">
          <w:rPr>
            <w:rFonts w:ascii="TH Sarabun New" w:hAnsi="TH Sarabun New" w:cs="TH Sarabun New"/>
            <w:sz w:val="36"/>
            <w:szCs w:val="36"/>
          </w:rPr>
          <w:delText xml:space="preserve">machine code </w:delText>
        </w:r>
      </w:del>
      <w:r w:rsidR="00B54E09" w:rsidRPr="002D6188">
        <w:rPr>
          <w:rFonts w:ascii="TH Sarabun New" w:hAnsi="TH Sarabun New" w:cs="TH Sarabun New"/>
          <w:sz w:val="36"/>
          <w:szCs w:val="36"/>
          <w:cs/>
        </w:rPr>
        <w:t xml:space="preserve">นั้น ซึ่งจากโครงงานนี้ได้หยิบลักษะของ </w:t>
      </w:r>
      <w:r w:rsidR="00B54E09" w:rsidRPr="002D6188">
        <w:rPr>
          <w:rFonts w:ascii="TH Sarabun New" w:hAnsi="TH Sarabun New" w:cs="TH Sarabun New"/>
          <w:sz w:val="36"/>
          <w:szCs w:val="36"/>
        </w:rPr>
        <w:t xml:space="preserve">compiler </w:t>
      </w:r>
      <w:r w:rsidR="00B54E09" w:rsidRPr="002D6188">
        <w:rPr>
          <w:rFonts w:ascii="TH Sarabun New" w:hAnsi="TH Sarabun New" w:cs="TH Sarabun New"/>
          <w:sz w:val="36"/>
          <w:szCs w:val="36"/>
          <w:cs/>
        </w:rPr>
        <w:t>ทีมีการแปลงภาษาระดับสูงให้เป็นภาษาที่คำสั่งภายในเกมเข้าใจ</w:t>
      </w:r>
    </w:p>
    <w:p w14:paraId="08D76199" w14:textId="77777777" w:rsidR="006A58CC" w:rsidRPr="002D6188" w:rsidRDefault="006A58CC">
      <w:pPr>
        <w:spacing w:before="240"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  <w:pPrChange w:id="319" w:author="Atiwitch Muongsorn" w:date="2019-11-26T13:40:00Z">
          <w:pPr>
            <w:spacing w:before="240" w:after="0"/>
            <w:jc w:val="thaiDistribute"/>
          </w:pPr>
        </w:pPrChange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="007D0472" w:rsidRPr="002D6188">
        <w:rPr>
          <w:rFonts w:ascii="TH Sarabun New" w:hAnsi="TH Sarabun New" w:cs="TH Sarabun New"/>
          <w:b/>
          <w:bCs/>
          <w:sz w:val="36"/>
          <w:szCs w:val="36"/>
          <w:cs/>
        </w:rPr>
        <w:t>รายละเอียดระบบ</w:t>
      </w: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t>ที่จะพัฒนา</w:t>
      </w:r>
    </w:p>
    <w:sdt>
      <w:sdtPr>
        <w:rPr>
          <w:rFonts w:ascii="TH Sarabun New" w:hAnsi="TH Sarabun New" w:cs="TH Sarabun New"/>
          <w:sz w:val="36"/>
          <w:szCs w:val="36"/>
        </w:rPr>
        <w:id w:val="-48235723"/>
        <w:placeholder>
          <w:docPart w:val="7A3448082D624C87B6425DC9854792EA"/>
        </w:placeholder>
      </w:sdtPr>
      <w:sdtEndPr/>
      <w:sdtContent>
        <w:sdt>
          <w:sdtPr>
            <w:rPr>
              <w:rFonts w:ascii="TH Sarabun New" w:hAnsi="TH Sarabun New" w:cs="TH Sarabun New"/>
              <w:b/>
              <w:bCs/>
              <w:sz w:val="36"/>
              <w:szCs w:val="36"/>
              <w:cs/>
            </w:rPr>
            <w:id w:val="-491259484"/>
            <w:placeholder>
              <w:docPart w:val="E2FC61BA884D4DEAA516B33036532973"/>
            </w:placeholder>
          </w:sdtPr>
          <w:sdtEndPr/>
          <w:sdtContent>
            <w:p w14:paraId="49C7E88C" w14:textId="4A1DFBF9" w:rsidR="00A9612C" w:rsidRPr="002D6188" w:rsidRDefault="00A9612C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  <w:pPrChange w:id="320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ฟังก์ชั่นที่ตัวเกมจะต้องมีโดยพื้นฐานคือ ส่วน</w:t>
              </w:r>
              <w:r w:rsidR="00B345BA">
                <w:rPr>
                  <w:rFonts w:ascii="TH Sarabun New" w:hAnsi="TH Sarabun New" w:cs="TH Sarabun New" w:hint="cs"/>
                  <w:sz w:val="36"/>
                  <w:szCs w:val="36"/>
                  <w:cs/>
                </w:rPr>
                <w:t>ที่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นำข้อมูล</w:t>
              </w:r>
              <w:r w:rsidR="00421DA0"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เข้า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 </w:t>
              </w:r>
              <w:r w:rsidR="00421DA0"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ส่วนประมวลผล 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ส่วนการแสดงผล</w:t>
              </w:r>
            </w:p>
            <w:p w14:paraId="739B7C21" w14:textId="6C420A4E" w:rsidR="00E01FBC" w:rsidRDefault="00E01FBC">
              <w:pPr>
                <w:rPr>
                  <w:ins w:id="321" w:author="Atiwitch Muongsorn" w:date="2019-11-26T14:23:00Z"/>
                  <w:rFonts w:ascii="TH Sarabun New" w:hAnsi="TH Sarabun New" w:cs="TH Sarabun New"/>
                  <w:b/>
                  <w:bCs/>
                  <w:sz w:val="36"/>
                  <w:szCs w:val="36"/>
                  <w:cs/>
                </w:rPr>
              </w:pPr>
              <w:ins w:id="322" w:author="Atiwitch Muongsorn" w:date="2019-11-26T14:23:00Z">
                <w:r>
                  <w:rPr>
                    <w:rFonts w:ascii="TH Sarabun New" w:hAnsi="TH Sarabun New" w:cs="TH Sarabun New"/>
                    <w:b/>
                    <w:bCs/>
                    <w:sz w:val="36"/>
                    <w:szCs w:val="36"/>
                    <w:cs/>
                  </w:rPr>
                  <w:br w:type="page"/>
                </w:r>
              </w:ins>
            </w:p>
            <w:p w14:paraId="3C924820" w14:textId="52E5BBC8" w:rsidR="00F01EB6" w:rsidDel="00E01FBC" w:rsidRDefault="00F01EB6" w:rsidP="00A30B76">
              <w:pPr>
                <w:ind w:firstLine="720"/>
                <w:jc w:val="thaiDistribute"/>
                <w:rPr>
                  <w:del w:id="323" w:author="Atiwitch Muongsorn" w:date="2019-11-26T14:24:00Z"/>
                  <w:rFonts w:ascii="TH Sarabun New" w:hAnsi="TH Sarabun New" w:cs="TH Sarabun New"/>
                  <w:b/>
                  <w:bCs/>
                  <w:sz w:val="36"/>
                  <w:szCs w:val="36"/>
                </w:rPr>
              </w:pPr>
            </w:p>
            <w:p w14:paraId="15312505" w14:textId="77777777" w:rsidR="00A9612C" w:rsidRPr="002D6188" w:rsidRDefault="00A9612C" w:rsidP="00A30B76">
              <w:pPr>
                <w:ind w:firstLine="720"/>
                <w:jc w:val="thaiDistribute"/>
                <w:rPr>
                  <w:rFonts w:ascii="TH Sarabun New" w:hAnsi="TH Sarabun New" w:cs="TH Sarabun New"/>
                  <w:b/>
                  <w:bCs/>
                  <w:sz w:val="36"/>
                  <w:szCs w:val="36"/>
                </w:rPr>
              </w:pPr>
              <w:r w:rsidRPr="002D6188">
                <w:rPr>
                  <w:rFonts w:ascii="TH Sarabun New" w:hAnsi="TH Sarabun New" w:cs="TH Sarabun New"/>
                  <w:b/>
                  <w:bCs/>
                  <w:sz w:val="36"/>
                  <w:szCs w:val="36"/>
                  <w:cs/>
                </w:rPr>
                <w:t>ส่วนนำข้อมูล</w:t>
              </w:r>
              <w:r w:rsidR="00421DA0" w:rsidRPr="002D6188">
                <w:rPr>
                  <w:rFonts w:ascii="TH Sarabun New" w:hAnsi="TH Sarabun New" w:cs="TH Sarabun New"/>
                  <w:b/>
                  <w:bCs/>
                  <w:sz w:val="36"/>
                  <w:szCs w:val="36"/>
                  <w:cs/>
                </w:rPr>
                <w:t>เข้า</w:t>
              </w:r>
            </w:p>
            <w:p w14:paraId="1965E259" w14:textId="7319F070" w:rsidR="00A9612C" w:rsidRPr="002D6188" w:rsidRDefault="009A5624" w:rsidP="00A30B76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</w:pP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หมายเลข 1 จาก</w:t>
              </w:r>
              <w:r w:rsidR="003C1F33" w:rsidRPr="003C1F33">
                <w:rPr>
                  <w:rFonts w:ascii="TH Sarabun New" w:hAnsi="TH Sarabun New" w:cs="TH Sarabun New"/>
                  <w:sz w:val="36"/>
                  <w:szCs w:val="36"/>
                  <w:cs/>
                </w:rPr>
                <w:t>ภาพที่</w:t>
              </w:r>
              <w:r w:rsidR="003C1F33">
                <w:rPr>
                  <w:rFonts w:ascii="TH Sarabun New" w:hAnsi="TH Sarabun New" w:cs="TH Sarabun New" w:hint="cs"/>
                  <w:sz w:val="36"/>
                  <w:szCs w:val="36"/>
                  <w:cs/>
                </w:rPr>
                <w:t xml:space="preserve"> 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15 </w:t>
              </w:r>
              <w:r w:rsidR="00A9612C"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ภายในเกมจะมีช่องไว้สำหรับรับอินพุตที่ผู้เล่นใส่มาได้ และปุ่ม 2 ปุ่ม คือปุ่มรัน สำหรับทำการดึงอินพุตที่ผู้เล่นใส่ไปประมวลผล และปุ่มรีเซ็ท สำหรับรีเซ็ทค่าบ</w:t>
              </w:r>
              <w:r w:rsidR="00421DA0"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นเกมของด่านนั้นๆ เป็นการเริ่มต้น</w:t>
              </w:r>
              <w:r w:rsidR="00A9612C"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ใหม่</w:t>
              </w:r>
            </w:p>
            <w:p w14:paraId="077F7743" w14:textId="5261BE6C" w:rsidR="00712FBA" w:rsidRPr="002D6188" w:rsidDel="00E01FBC" w:rsidRDefault="00712FBA" w:rsidP="0009312C">
              <w:pPr>
                <w:ind w:firstLine="720"/>
                <w:jc w:val="thaiDistribute"/>
                <w:rPr>
                  <w:del w:id="324" w:author="Atiwitch Muongsorn" w:date="2019-11-26T14:24:00Z"/>
                  <w:rFonts w:ascii="TH Sarabun New" w:hAnsi="TH Sarabun New" w:cs="TH Sarabun New"/>
                  <w:sz w:val="36"/>
                  <w:szCs w:val="36"/>
                </w:rPr>
              </w:pPr>
            </w:p>
            <w:p w14:paraId="74A92647" w14:textId="435B16EC" w:rsidR="00A9612C" w:rsidRPr="002D6188" w:rsidRDefault="00A9612C">
              <w:pPr>
                <w:ind w:firstLine="720"/>
                <w:jc w:val="thaiDistribute"/>
                <w:rPr>
                  <w:rFonts w:ascii="TH Sarabun New" w:hAnsi="TH Sarabun New" w:cs="TH Sarabun New"/>
                  <w:b/>
                  <w:bCs/>
                  <w:sz w:val="36"/>
                  <w:szCs w:val="36"/>
                  <w:cs/>
                </w:rPr>
                <w:pPrChange w:id="325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  <w:r w:rsidRPr="002D6188">
                <w:rPr>
                  <w:rFonts w:ascii="TH Sarabun New" w:hAnsi="TH Sarabun New" w:cs="TH Sarabun New"/>
                  <w:b/>
                  <w:bCs/>
                  <w:sz w:val="36"/>
                  <w:szCs w:val="36"/>
                  <w:cs/>
                </w:rPr>
                <w:t>ปุ่มรัน</w:t>
              </w:r>
              <w:r w:rsidR="009A5624" w:rsidRPr="002D6188">
                <w:rPr>
                  <w:rFonts w:ascii="TH Sarabun New" w:hAnsi="TH Sarabun New" w:cs="TH Sarabun New"/>
                  <w:b/>
                  <w:bCs/>
                  <w:sz w:val="36"/>
                  <w:szCs w:val="36"/>
                </w:rPr>
                <w:t xml:space="preserve"> </w:t>
              </w:r>
            </w:p>
            <w:p w14:paraId="182E699B" w14:textId="7480888B" w:rsidR="00A9612C" w:rsidRPr="002D6188" w:rsidRDefault="009A5624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  <w:pPrChange w:id="326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หมายเลข 3 จาก</w:t>
              </w:r>
              <w:r w:rsidR="003C1F33" w:rsidRPr="003C1F33">
                <w:rPr>
                  <w:rFonts w:ascii="TH Sarabun New" w:hAnsi="TH Sarabun New" w:cs="TH Sarabun New"/>
                  <w:sz w:val="36"/>
                  <w:szCs w:val="36"/>
                  <w:cs/>
                </w:rPr>
                <w:t>ภาพที่</w:t>
              </w:r>
              <w:r w:rsidR="003C1F33">
                <w:rPr>
                  <w:rFonts w:ascii="TH Sarabun New" w:hAnsi="TH Sarabun New" w:cs="TH Sarabun New" w:hint="cs"/>
                  <w:sz w:val="36"/>
                  <w:szCs w:val="36"/>
                  <w:cs/>
                </w:rPr>
                <w:t xml:space="preserve"> 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15 </w:t>
              </w:r>
              <w:r w:rsidR="00A9612C"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เมื่อผู้เล่นกด เกมจะดึงโค้ดที่ผู้เล่นได้พิมพ์ไว้ก่อนหน้าไปประมวลผล</w:t>
              </w:r>
            </w:p>
            <w:p w14:paraId="479623DE" w14:textId="77777777" w:rsidR="00421DA0" w:rsidRPr="002D6188" w:rsidRDefault="00421DA0">
              <w:pPr>
                <w:ind w:firstLine="720"/>
                <w:jc w:val="thaiDistribute"/>
                <w:rPr>
                  <w:rFonts w:ascii="TH Sarabun New" w:hAnsi="TH Sarabun New" w:cs="TH Sarabun New"/>
                  <w:b/>
                  <w:bCs/>
                  <w:sz w:val="36"/>
                  <w:szCs w:val="36"/>
                </w:rPr>
                <w:pPrChange w:id="327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  <w:r w:rsidRPr="002D6188">
                <w:rPr>
                  <w:rFonts w:ascii="TH Sarabun New" w:hAnsi="TH Sarabun New" w:cs="TH Sarabun New"/>
                  <w:b/>
                  <w:bCs/>
                  <w:sz w:val="36"/>
                  <w:szCs w:val="36"/>
                  <w:cs/>
                </w:rPr>
                <w:t>ปุ่มรีเซ็ท</w:t>
              </w:r>
            </w:p>
            <w:p w14:paraId="65EADD34" w14:textId="4F28A8C6" w:rsidR="00421DA0" w:rsidRPr="002D6188" w:rsidRDefault="009A5624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  <w:pPrChange w:id="328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หมายเลข 4 จาก</w:t>
              </w:r>
              <w:r w:rsidR="003C1F33" w:rsidRPr="003C1F33">
                <w:rPr>
                  <w:rFonts w:ascii="TH Sarabun New" w:hAnsi="TH Sarabun New" w:cs="TH Sarabun New"/>
                  <w:sz w:val="36"/>
                  <w:szCs w:val="36"/>
                  <w:cs/>
                </w:rPr>
                <w:t>ภาพที่</w:t>
              </w:r>
              <w:r w:rsidR="003C1F33">
                <w:rPr>
                  <w:rFonts w:ascii="TH Sarabun New" w:hAnsi="TH Sarabun New" w:cs="TH Sarabun New" w:hint="cs"/>
                  <w:sz w:val="36"/>
                  <w:szCs w:val="36"/>
                  <w:cs/>
                </w:rPr>
                <w:t xml:space="preserve"> 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15 </w:t>
              </w:r>
              <w:r w:rsidR="00421DA0"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เมื่อผู้เล่นกด เกมจะทำการรีเซ็ทค่าที่ผู้เล่นเคยได้ ในด่านนั้นๆ กลับไปเป็นค่าเริ่มต้นของด่านนั้นๆ</w:t>
              </w:r>
            </w:p>
            <w:p w14:paraId="7E3500C2" w14:textId="77777777" w:rsidR="00421DA0" w:rsidRPr="0009312C" w:rsidRDefault="00421DA0">
              <w:pPr>
                <w:ind w:firstLine="720"/>
                <w:jc w:val="thaiDistribute"/>
                <w:rPr>
                  <w:ins w:id="329" w:author="Atiwitch Muongsorn" w:date="2019-11-26T13:53:00Z"/>
                  <w:rFonts w:ascii="TH Sarabun New" w:hAnsi="TH Sarabun New" w:cs="TH Sarabun New"/>
                  <w:b/>
                  <w:bCs/>
                  <w:sz w:val="36"/>
                  <w:szCs w:val="36"/>
                </w:rPr>
                <w:pPrChange w:id="330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  <w:r w:rsidRPr="0009312C">
                <w:rPr>
                  <w:rFonts w:ascii="TH Sarabun New" w:hAnsi="TH Sarabun New" w:cs="TH Sarabun New"/>
                  <w:b/>
                  <w:bCs/>
                  <w:sz w:val="36"/>
                  <w:szCs w:val="36"/>
                  <w:cs/>
                </w:rPr>
                <w:t>ส่วนประมวลผล</w:t>
              </w:r>
            </w:p>
            <w:p w14:paraId="713AA4AC" w14:textId="4766C79E" w:rsidR="00B142CC" w:rsidRPr="0009312C" w:rsidRDefault="00B142CC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  <w:rPrChange w:id="331" w:author="Atiwitch Muongsorn" w:date="2019-11-26T13:53:00Z">
                    <w:rPr>
                      <w:rFonts w:ascii="TH Sarabun New" w:hAnsi="TH Sarabun New" w:cs="TH Sarabun New"/>
                      <w:b/>
                      <w:bCs/>
                      <w:sz w:val="36"/>
                      <w:szCs w:val="36"/>
                    </w:rPr>
                  </w:rPrChange>
                </w:rPr>
                <w:pPrChange w:id="332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  <w:ins w:id="333" w:author="Atiwitch Muongsorn" w:date="2019-11-26T13:53:00Z">
                <w:r w:rsidRPr="0009312C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>จากภาพที่ 16 อธิบายการทำงานได้ต่อไปนี้</w:t>
                </w:r>
              </w:ins>
            </w:p>
            <w:p w14:paraId="3519AFC8" w14:textId="48DAA704" w:rsidR="00A30B76" w:rsidRPr="0009312C" w:rsidDel="00B142CC" w:rsidRDefault="00A30B76">
              <w:pPr>
                <w:pStyle w:val="ListParagraph"/>
                <w:numPr>
                  <w:ilvl w:val="0"/>
                  <w:numId w:val="22"/>
                </w:numPr>
                <w:rPr>
                  <w:del w:id="334" w:author="Atiwitch Muongsorn" w:date="2019-11-26T13:52:00Z"/>
                  <w:rFonts w:ascii="TH Sarabun New" w:hAnsi="TH Sarabun New" w:cs="TH Sarabun New"/>
                  <w:b/>
                  <w:bCs/>
                  <w:sz w:val="36"/>
                  <w:szCs w:val="36"/>
                  <w:rPrChange w:id="335" w:author="Atiwitch Muongsorn" w:date="2019-11-26T13:47:00Z">
                    <w:rPr>
                      <w:del w:id="336" w:author="Atiwitch Muongsorn" w:date="2019-11-26T13:52:00Z"/>
                    </w:rPr>
                  </w:rPrChange>
                </w:rPr>
                <w:pPrChange w:id="337" w:author="Atiwitch Muongsorn" w:date="2019-11-26T13:47:00Z">
                  <w:pPr>
                    <w:ind w:firstLine="720"/>
                    <w:jc w:val="thaiDistribute"/>
                  </w:pPr>
                </w:pPrChange>
              </w:pPr>
              <w:del w:id="338" w:author="Atiwitch Muongsorn" w:date="2019-11-26T13:52:00Z">
                <w:r w:rsidRPr="0009312C" w:rsidDel="00B142CC">
                  <w:rPr>
                    <w:rFonts w:ascii="TH Sarabun New" w:hAnsi="TH Sarabun New" w:cs="TH Sarabun New"/>
                    <w:b/>
                    <w:bCs/>
                    <w:sz w:val="36"/>
                    <w:szCs w:val="36"/>
                    <w:cs/>
                    <w:rPrChange w:id="339" w:author="Atiwitch Muongsorn" w:date="2019-11-26T13:47:00Z">
                      <w:rPr>
                        <w:cs/>
                      </w:rPr>
                    </w:rPrChange>
                  </w:rPr>
                  <w:delText xml:space="preserve">เมื่อผู้เล่นทำการกด ปุ่มรัน ส่วนประมวลจะรับค่าสตริงจากที่ผู้เล่นพิมพ์ </w:delText>
                </w:r>
              </w:del>
            </w:p>
            <w:p w14:paraId="35794966" w14:textId="77777777" w:rsidR="00A30B76" w:rsidRPr="0009312C" w:rsidDel="00B142CC" w:rsidRDefault="00A30B76">
              <w:pPr>
                <w:pStyle w:val="ListParagraph"/>
                <w:numPr>
                  <w:ilvl w:val="0"/>
                  <w:numId w:val="22"/>
                </w:numPr>
                <w:rPr>
                  <w:del w:id="340" w:author="Atiwitch Muongsorn" w:date="2019-11-26T13:52:00Z"/>
                  <w:sz w:val="36"/>
                  <w:szCs w:val="36"/>
                </w:rPr>
                <w:pPrChange w:id="341" w:author="Atiwitch Muongsorn" w:date="2019-11-26T13:47:00Z">
                  <w:pPr>
                    <w:ind w:firstLine="720"/>
                    <w:jc w:val="thaiDistribute"/>
                  </w:pPr>
                </w:pPrChange>
              </w:pPr>
              <w:del w:id="342" w:author="Atiwitch Muongsorn" w:date="2019-11-26T13:52:00Z">
                <w:r w:rsidRPr="0009312C" w:rsidDel="00B142CC">
                  <w:rPr>
                    <w:sz w:val="36"/>
                    <w:szCs w:val="36"/>
                    <w:cs/>
                  </w:rPr>
                  <w:delText>เมื่อได้ค่าแล้วจะทำการตัดส่วนที่ไม่จำเป็นออก เช่น เว้นวรรค และย่อหน้า</w:delText>
                </w:r>
              </w:del>
            </w:p>
            <w:p w14:paraId="09019B4F" w14:textId="77777777" w:rsidR="00A30B76" w:rsidRPr="0009312C" w:rsidDel="00B142CC" w:rsidRDefault="00A30B76">
              <w:pPr>
                <w:pStyle w:val="ListParagraph"/>
                <w:numPr>
                  <w:ilvl w:val="0"/>
                  <w:numId w:val="22"/>
                </w:numPr>
                <w:rPr>
                  <w:del w:id="343" w:author="Atiwitch Muongsorn" w:date="2019-11-26T13:52:00Z"/>
                  <w:sz w:val="36"/>
                  <w:szCs w:val="36"/>
                  <w:rPrChange w:id="344" w:author="Atiwitch Muongsorn" w:date="2019-11-26T13:47:00Z">
                    <w:rPr>
                      <w:del w:id="345" w:author="Atiwitch Muongsorn" w:date="2019-11-26T13:52:00Z"/>
                    </w:rPr>
                  </w:rPrChange>
                </w:rPr>
                <w:pPrChange w:id="346" w:author="Atiwitch Muongsorn" w:date="2019-11-26T13:47:00Z">
                  <w:pPr>
                    <w:ind w:firstLine="720"/>
                    <w:jc w:val="thaiDistribute"/>
                  </w:pPr>
                </w:pPrChange>
              </w:pPr>
              <w:del w:id="347" w:author="Atiwitch Muongsorn" w:date="2019-11-26T13:52:00Z">
                <w:r w:rsidRPr="0009312C" w:rsidDel="00B142CC">
                  <w:rPr>
                    <w:sz w:val="36"/>
                    <w:szCs w:val="36"/>
                    <w:cs/>
                    <w:rPrChange w:id="348" w:author="Atiwitch Muongsorn" w:date="2019-11-26T13:47:00Z">
                      <w:rPr>
                        <w:cs/>
                      </w:rPr>
                    </w:rPrChange>
                  </w:rPr>
                  <w:delText>หลังจากทำการตัดส่วนเกินออกจะนำข้อมูลนั้นไปฟอร์แมทให้อยู่ในรูปของส่วนย่อย</w:delText>
                </w:r>
              </w:del>
              <w:del w:id="349" w:author="Atiwitch Muongsorn" w:date="2019-11-26T13:47:00Z">
                <w:r w:rsidRPr="0009312C" w:rsidDel="00AF3413">
                  <w:rPr>
                    <w:sz w:val="36"/>
                    <w:szCs w:val="36"/>
                    <w:cs/>
                    <w:rPrChange w:id="350" w:author="Atiwitch Muongsorn" w:date="2019-11-26T13:47:00Z">
                      <w:rPr>
                        <w:cs/>
                      </w:rPr>
                    </w:rPrChange>
                  </w:rPr>
                  <w:delText>ที่เ</w:delText>
                </w:r>
              </w:del>
              <w:ins w:id="351" w:author="winJ" w:date="2019-11-25T23:55:00Z">
                <w:del w:id="352" w:author="Atiwitch Muongsorn" w:date="2019-11-26T13:47:00Z">
                  <w:r w:rsidRPr="0009312C" w:rsidDel="00AF3413">
                    <w:rPr>
                      <w:sz w:val="36"/>
                      <w:szCs w:val="36"/>
                      <w:cs/>
                      <w:rPrChange w:id="353" w:author="Atiwitch Muongsorn" w:date="2019-11-26T13:47:00Z">
                        <w:rPr>
                          <w:cs/>
                        </w:rPr>
                      </w:rPrChange>
                    </w:rPr>
                    <w:delText>ล็ก</w:delText>
                  </w:r>
                </w:del>
              </w:ins>
              <w:del w:id="354" w:author="Atiwitch Muongsorn" w:date="2019-11-26T13:52:00Z">
                <w:r w:rsidRPr="0009312C" w:rsidDel="00B142CC">
                  <w:rPr>
                    <w:sz w:val="36"/>
                    <w:szCs w:val="36"/>
                    <w:cs/>
                    <w:rPrChange w:id="355" w:author="Atiwitch Muongsorn" w:date="2019-11-26T13:47:00Z">
                      <w:rPr>
                        <w:cs/>
                      </w:rPr>
                    </w:rPrChange>
                  </w:rPr>
                  <w:delText>ล่น</w:delText>
                </w:r>
              </w:del>
              <w:commentRangeStart w:id="356"/>
              <w:del w:id="357" w:author="Atiwitch Muongsorn" w:date="2019-11-26T13:47:00Z">
                <w:r w:rsidRPr="0009312C" w:rsidDel="00AF3413">
                  <w:rPr>
                    <w:sz w:val="36"/>
                    <w:szCs w:val="36"/>
                    <w:cs/>
                    <w:rPrChange w:id="358" w:author="Atiwitch Muongsorn" w:date="2019-11-26T13:47:00Z">
                      <w:rPr>
                        <w:cs/>
                      </w:rPr>
                    </w:rPrChange>
                  </w:rPr>
                  <w:delText>ที่สุด</w:delText>
                </w:r>
              </w:del>
              <w:commentRangeEnd w:id="356"/>
              <w:del w:id="359" w:author="Atiwitch Muongsorn" w:date="2019-11-26T13:52:00Z">
                <w:r w:rsidRPr="0009312C" w:rsidDel="00B142CC">
                  <w:rPr>
                    <w:rStyle w:val="CommentReference"/>
                    <w:rFonts w:ascii="TH Sarabun New" w:hAnsi="TH Sarabun New" w:cs="TH Sarabun New"/>
                    <w:b/>
                    <w:bCs/>
                    <w:sz w:val="36"/>
                    <w:szCs w:val="36"/>
                  </w:rPr>
                  <w:commentReference w:id="356"/>
                </w:r>
                <w:r w:rsidRPr="0009312C" w:rsidDel="00B142CC">
                  <w:rPr>
                    <w:sz w:val="36"/>
                    <w:szCs w:val="36"/>
                    <w:cs/>
                  </w:rPr>
                  <w:delText xml:space="preserve">ของโค้ด ซึ่งจะเรียกต่อจากนี้ว่า </w:delText>
                </w:r>
                <w:r w:rsidRPr="0009312C" w:rsidDel="00B142CC">
                  <w:rPr>
                    <w:sz w:val="36"/>
                    <w:szCs w:val="36"/>
                  </w:rPr>
                  <w:delText xml:space="preserve">Parse </w:delText>
                </w:r>
              </w:del>
              <w:ins w:id="360" w:author="winJ" w:date="2019-11-25T23:56:00Z">
                <w:del w:id="361" w:author="Atiwitch Muongsorn" w:date="2019-11-26T13:52:00Z">
                  <w:r w:rsidRPr="0009312C" w:rsidDel="00B142CC">
                    <w:rPr>
                      <w:sz w:val="36"/>
                      <w:szCs w:val="36"/>
                      <w:cs/>
                      <w:rPrChange w:id="362" w:author="Atiwitch Muongsorn" w:date="2019-11-26T13:47:00Z">
                        <w:rPr>
                          <w:cs/>
                        </w:rPr>
                      </w:rPrChange>
                    </w:rPr>
                    <w:delText>ซึ่ง</w:delText>
                  </w:r>
                </w:del>
              </w:ins>
              <w:del w:id="363" w:author="Atiwitch Muongsorn" w:date="2019-11-26T13:52:00Z">
                <w:r w:rsidRPr="0009312C" w:rsidDel="00B142CC">
                  <w:rPr>
                    <w:sz w:val="36"/>
                    <w:szCs w:val="36"/>
                    <w:cs/>
                    <w:rPrChange w:id="364" w:author="Atiwitch Muongsorn" w:date="2019-11-26T13:47:00Z">
                      <w:rPr>
                        <w:cs/>
                      </w:rPr>
                    </w:rPrChange>
                  </w:rPr>
                  <w:delText>ได้จากการแบ่งโ</w:delText>
                </w:r>
                <w:r w:rsidRPr="0009312C" w:rsidDel="00B142CC">
                  <w:rPr>
                    <w:color w:val="auto"/>
                    <w:sz w:val="36"/>
                    <w:szCs w:val="36"/>
                    <w:cs/>
                    <w:rPrChange w:id="365" w:author="Atiwitch Muongsorn" w:date="2019-11-26T13:47:00Z">
                      <w:rPr>
                        <w:color w:val="auto"/>
                        <w:cs/>
                      </w:rPr>
                    </w:rPrChange>
                  </w:rPr>
                  <w:delText>ค</w:delText>
                </w:r>
                <w:r w:rsidRPr="0009312C" w:rsidDel="00B142CC">
                  <w:rPr>
                    <w:sz w:val="36"/>
                    <w:szCs w:val="36"/>
                    <w:cs/>
                    <w:rPrChange w:id="366" w:author="Atiwitch Muongsorn" w:date="2019-11-26T13:47:00Z">
                      <w:rPr>
                        <w:cs/>
                      </w:rPr>
                    </w:rPrChange>
                  </w:rPr>
                  <w:delText xml:space="preserve">้ดทั้งหมดของผู้เล่นเป็นตัวอักษรทีละตัว ใส่ใน </w:delText>
                </w:r>
                <w:r w:rsidRPr="0009312C" w:rsidDel="00B142CC">
                  <w:rPr>
                    <w:sz w:val="36"/>
                    <w:szCs w:val="36"/>
                    <w:rPrChange w:id="367" w:author="Atiwitch Muongsorn" w:date="2019-11-26T13:47:00Z">
                      <w:rPr/>
                    </w:rPrChange>
                  </w:rPr>
                  <w:delText xml:space="preserve">Array </w:delText>
                </w:r>
              </w:del>
            </w:p>
            <w:p w14:paraId="1DAFE398" w14:textId="77777777" w:rsidR="00A30B76" w:rsidRPr="0009312C" w:rsidDel="00B142CC" w:rsidRDefault="00A30B76">
              <w:pPr>
                <w:pStyle w:val="ListParagraph"/>
                <w:numPr>
                  <w:ilvl w:val="0"/>
                  <w:numId w:val="22"/>
                </w:numPr>
                <w:rPr>
                  <w:del w:id="368" w:author="Atiwitch Muongsorn" w:date="2019-11-26T13:52:00Z"/>
                  <w:sz w:val="36"/>
                  <w:szCs w:val="36"/>
                </w:rPr>
                <w:pPrChange w:id="369" w:author="Atiwitch Muongsorn" w:date="2019-11-26T13:47:00Z">
                  <w:pPr>
                    <w:ind w:firstLine="720"/>
                    <w:jc w:val="thaiDistribute"/>
                  </w:pPr>
                </w:pPrChange>
              </w:pPr>
              <w:del w:id="370" w:author="Atiwitch Muongsorn" w:date="2019-11-26T13:52:00Z">
                <w:r w:rsidRPr="0009312C" w:rsidDel="00B142CC">
                  <w:rPr>
                    <w:sz w:val="36"/>
                    <w:szCs w:val="36"/>
                    <w:cs/>
                    <w:rPrChange w:id="371" w:author="Atiwitch Muongsorn" w:date="2019-11-26T13:47:00Z">
                      <w:rPr>
                        <w:cs/>
                      </w:rPr>
                    </w:rPrChange>
                  </w:rPr>
                  <w:delText>หลังจากทำการเปลี่ยนโค้ดตั้งต้นของผู้เล่น</w:delText>
                </w:r>
              </w:del>
              <w:del w:id="372" w:author="Atiwitch Muongsorn" w:date="2019-11-26T13:46:00Z">
                <w:r w:rsidRPr="0009312C" w:rsidDel="00AF3413">
                  <w:rPr>
                    <w:sz w:val="36"/>
                    <w:szCs w:val="36"/>
                    <w:cs/>
                    <w:rPrChange w:id="373" w:author="Atiwitch Muongsorn" w:date="2019-11-26T13:47:00Z">
                      <w:rPr>
                        <w:cs/>
                      </w:rPr>
                    </w:rPrChange>
                  </w:rPr>
                  <w:delText>เกม</w:delText>
                </w:r>
              </w:del>
              <w:del w:id="374" w:author="Atiwitch Muongsorn" w:date="2019-11-26T13:52:00Z">
                <w:r w:rsidRPr="0009312C" w:rsidDel="00B142CC">
                  <w:rPr>
                    <w:sz w:val="36"/>
                    <w:szCs w:val="36"/>
                    <w:cs/>
                    <w:rPrChange w:id="375" w:author="Atiwitch Muongsorn" w:date="2019-11-26T13:47:00Z">
                      <w:rPr>
                        <w:cs/>
                      </w:rPr>
                    </w:rPrChange>
                  </w:rPr>
                  <w:delText xml:space="preserve"> </w:delText>
                </w:r>
                <w:r w:rsidRPr="0009312C" w:rsidDel="00B142CC">
                  <w:rPr>
                    <w:sz w:val="36"/>
                    <w:szCs w:val="36"/>
                    <w:rPrChange w:id="376" w:author="Atiwitch Muongsorn" w:date="2019-11-26T13:47:00Z">
                      <w:rPr/>
                    </w:rPrChange>
                  </w:rPr>
                  <w:delText xml:space="preserve">Parse </w:delText>
                </w:r>
                <w:r w:rsidRPr="0009312C" w:rsidDel="00B142CC">
                  <w:rPr>
                    <w:sz w:val="36"/>
                    <w:szCs w:val="36"/>
                    <w:cs/>
                    <w:rPrChange w:id="377" w:author="Atiwitch Muongsorn" w:date="2019-11-26T13:47:00Z">
                      <w:rPr>
                        <w:cs/>
                      </w:rPr>
                    </w:rPrChange>
                  </w:rPr>
                  <w:delText>แล้วจะทำการเปลี่ยนเป็นกลุ่มของ</w:delText>
                </w:r>
                <w:r w:rsidRPr="0009312C" w:rsidDel="00B142CC">
                  <w:rPr>
                    <w:sz w:val="36"/>
                    <w:szCs w:val="36"/>
                    <w:rPrChange w:id="378" w:author="Atiwitch Muongsorn" w:date="2019-11-26T13:47:00Z">
                      <w:rPr/>
                    </w:rPrChange>
                  </w:rPr>
                  <w:delText xml:space="preserve"> Parse </w:delText>
                </w:r>
                <w:r w:rsidRPr="0009312C" w:rsidDel="00B142CC">
                  <w:rPr>
                    <w:sz w:val="36"/>
                    <w:szCs w:val="36"/>
                    <w:cs/>
                    <w:rPrChange w:id="379" w:author="Atiwitch Muongsorn" w:date="2019-11-26T13:47:00Z">
                      <w:rPr>
                        <w:cs/>
                      </w:rPr>
                    </w:rPrChange>
                  </w:rPr>
                  <w:delText xml:space="preserve">ที่มีความหมาย ซึ่งต่อจากนี้จะเรียกว่า </w:delText>
                </w:r>
                <w:r w:rsidRPr="0009312C" w:rsidDel="00B142CC">
                  <w:rPr>
                    <w:sz w:val="36"/>
                    <w:szCs w:val="36"/>
                    <w:rPrChange w:id="380" w:author="Atiwitch Muongsorn" w:date="2019-11-26T13:47:00Z">
                      <w:rPr/>
                    </w:rPrChange>
                  </w:rPr>
                  <w:delText xml:space="preserve">Token </w:delText>
                </w:r>
              </w:del>
              <w:del w:id="381" w:author="Atiwitch Muongsorn" w:date="2019-11-26T13:48:00Z">
                <w:r w:rsidRPr="0009312C" w:rsidDel="00B142CC">
                  <w:rPr>
                    <w:sz w:val="36"/>
                    <w:szCs w:val="36"/>
                    <w:cs/>
                    <w:rPrChange w:id="382" w:author="Atiwitch Muongsorn" w:date="2019-11-26T13:47:00Z">
                      <w:rPr>
                        <w:cs/>
                      </w:rPr>
                    </w:rPrChange>
                  </w:rPr>
                  <w:delText>ได้</w:delText>
                </w:r>
              </w:del>
              <w:del w:id="383" w:author="Atiwitch Muongsorn" w:date="2019-11-26T13:52:00Z">
                <w:r w:rsidRPr="0009312C" w:rsidDel="00B142CC">
                  <w:rPr>
                    <w:sz w:val="36"/>
                    <w:szCs w:val="36"/>
                    <w:cs/>
                    <w:rPrChange w:id="384" w:author="Atiwitch Muongsorn" w:date="2019-11-26T13:47:00Z">
                      <w:rPr>
                        <w:cs/>
                      </w:rPr>
                    </w:rPrChange>
                  </w:rPr>
                  <w:delText xml:space="preserve">จากการอ่าน </w:delText>
                </w:r>
                <w:r w:rsidRPr="0009312C" w:rsidDel="00B142CC">
                  <w:rPr>
                    <w:sz w:val="36"/>
                    <w:szCs w:val="36"/>
                    <w:rPrChange w:id="385" w:author="Atiwitch Muongsorn" w:date="2019-11-26T13:47:00Z">
                      <w:rPr/>
                    </w:rPrChange>
                  </w:rPr>
                  <w:delText xml:space="preserve">Parse </w:delText>
                </w:r>
                <w:r w:rsidRPr="0009312C" w:rsidDel="00B142CC">
                  <w:rPr>
                    <w:sz w:val="36"/>
                    <w:szCs w:val="36"/>
                    <w:cs/>
                    <w:rPrChange w:id="386" w:author="Atiwitch Muongsorn" w:date="2019-11-26T13:47:00Z">
                      <w:rPr>
                        <w:cs/>
                      </w:rPr>
                    </w:rPrChange>
                  </w:rPr>
                  <w:delText xml:space="preserve">ทีละตัวจะทำการต่อ </w:delText>
                </w:r>
                <w:r w:rsidRPr="0009312C" w:rsidDel="00B142CC">
                  <w:rPr>
                    <w:sz w:val="36"/>
                    <w:szCs w:val="36"/>
                    <w:rPrChange w:id="387" w:author="Atiwitch Muongsorn" w:date="2019-11-26T13:47:00Z">
                      <w:rPr/>
                    </w:rPrChange>
                  </w:rPr>
                  <w:delText xml:space="preserve">Parse </w:delText>
                </w:r>
                <w:r w:rsidRPr="0009312C" w:rsidDel="00B142CC">
                  <w:rPr>
                    <w:sz w:val="36"/>
                    <w:szCs w:val="36"/>
                    <w:cs/>
                    <w:rPrChange w:id="388" w:author="Atiwitch Muongsorn" w:date="2019-11-26T13:47:00Z">
                      <w:rPr>
                        <w:cs/>
                      </w:rPr>
                    </w:rPrChange>
                  </w:rPr>
                  <w:delText xml:space="preserve">ทีละตัวเข้าด้วยกัน และจะสร้าง </w:delText>
                </w:r>
                <w:r w:rsidRPr="0009312C" w:rsidDel="00B142CC">
                  <w:rPr>
                    <w:sz w:val="36"/>
                    <w:szCs w:val="36"/>
                    <w:rPrChange w:id="389" w:author="Atiwitch Muongsorn" w:date="2019-11-26T13:47:00Z">
                      <w:rPr/>
                    </w:rPrChange>
                  </w:rPr>
                  <w:delText xml:space="preserve">Token </w:delText>
                </w:r>
                <w:r w:rsidRPr="0009312C" w:rsidDel="00B142CC">
                  <w:rPr>
                    <w:sz w:val="36"/>
                    <w:szCs w:val="36"/>
                    <w:cs/>
                    <w:rPrChange w:id="390" w:author="Atiwitch Muongsorn" w:date="2019-11-26T13:47:00Z">
                      <w:rPr>
                        <w:cs/>
                      </w:rPr>
                    </w:rPrChange>
                  </w:rPr>
                  <w:delText xml:space="preserve">ใหม่เมื่อเจอ </w:delText>
                </w:r>
                <w:r w:rsidRPr="0009312C" w:rsidDel="00B142CC">
                  <w:rPr>
                    <w:sz w:val="36"/>
                    <w:szCs w:val="36"/>
                    <w:rPrChange w:id="391" w:author="Atiwitch Muongsorn" w:date="2019-11-26T13:47:00Z">
                      <w:rPr/>
                    </w:rPrChange>
                  </w:rPr>
                  <w:delText xml:space="preserve">Parse </w:delText>
                </w:r>
                <w:r w:rsidRPr="0009312C" w:rsidDel="00B142CC">
                  <w:rPr>
                    <w:sz w:val="36"/>
                    <w:szCs w:val="36"/>
                    <w:cs/>
                    <w:rPrChange w:id="392" w:author="Atiwitch Muongsorn" w:date="2019-11-26T13:47:00Z">
                      <w:rPr>
                        <w:cs/>
                      </w:rPr>
                    </w:rPrChange>
                  </w:rPr>
                  <w:delText xml:space="preserve">ที่มีความหมายเป็นคำสั่งที่ตัวเกมกำหนดซึ่งต่อจากนี้จะเรียกว่า </w:delText>
                </w:r>
                <w:r w:rsidRPr="0009312C" w:rsidDel="00B142CC">
                  <w:rPr>
                    <w:sz w:val="36"/>
                    <w:szCs w:val="36"/>
                    <w:rPrChange w:id="393" w:author="Atiwitch Muongsorn" w:date="2019-11-26T13:47:00Z">
                      <w:rPr/>
                    </w:rPrChange>
                  </w:rPr>
                  <w:delText xml:space="preserve">Operator </w:delText>
                </w:r>
                <w:r w:rsidRPr="0009312C" w:rsidDel="00B142CC">
                  <w:rPr>
                    <w:sz w:val="36"/>
                    <w:szCs w:val="36"/>
                    <w:cs/>
                    <w:rPrChange w:id="394" w:author="Atiwitch Muongsorn" w:date="2019-11-26T13:47:00Z">
                      <w:rPr>
                        <w:cs/>
                      </w:rPr>
                    </w:rPrChange>
                  </w:rPr>
                  <w:delText>เช่น วงเล็บเปิด วงเล็บปิด เซมิโค</w:delText>
                </w:r>
                <w:commentRangeStart w:id="395"/>
                <w:r w:rsidRPr="0009312C" w:rsidDel="00B142CC">
                  <w:rPr>
                    <w:sz w:val="36"/>
                    <w:szCs w:val="36"/>
                    <w:cs/>
                    <w:rPrChange w:id="396" w:author="Atiwitch Muongsorn" w:date="2019-11-26T13:47:00Z">
                      <w:rPr>
                        <w:cs/>
                      </w:rPr>
                    </w:rPrChange>
                  </w:rPr>
                  <w:delText>ลอน</w:delText>
                </w:r>
                <w:commentRangeEnd w:id="395"/>
                <w:r w:rsidRPr="0009312C" w:rsidDel="00B142CC">
                  <w:rPr>
                    <w:rStyle w:val="CommentReference"/>
                    <w:rFonts w:ascii="TH Sarabun New" w:hAnsi="TH Sarabun New" w:cs="TH Sarabun New"/>
                    <w:b/>
                    <w:bCs/>
                    <w:sz w:val="36"/>
                    <w:szCs w:val="36"/>
                  </w:rPr>
                  <w:commentReference w:id="395"/>
                </w:r>
              </w:del>
            </w:p>
            <w:p w14:paraId="7FBAF30A" w14:textId="77777777" w:rsidR="00A30B76" w:rsidRPr="0009312C" w:rsidDel="00B142CC" w:rsidRDefault="00A30B76">
              <w:pPr>
                <w:pStyle w:val="ListParagraph"/>
                <w:numPr>
                  <w:ilvl w:val="0"/>
                  <w:numId w:val="22"/>
                </w:numPr>
                <w:rPr>
                  <w:ins w:id="397" w:author="winJ" w:date="2019-11-25T23:58:00Z"/>
                  <w:del w:id="398" w:author="Atiwitch Muongsorn" w:date="2019-11-26T13:52:00Z"/>
                  <w:sz w:val="36"/>
                  <w:szCs w:val="36"/>
                  <w:rPrChange w:id="399" w:author="Atiwitch Muongsorn" w:date="2019-11-26T13:47:00Z">
                    <w:rPr>
                      <w:ins w:id="400" w:author="winJ" w:date="2019-11-25T23:58:00Z"/>
                      <w:del w:id="401" w:author="Atiwitch Muongsorn" w:date="2019-11-26T13:52:00Z"/>
                    </w:rPr>
                  </w:rPrChange>
                </w:rPr>
                <w:pPrChange w:id="402" w:author="Atiwitch Muongsorn" w:date="2019-11-26T13:47:00Z">
                  <w:pPr>
                    <w:jc w:val="thaiDistribute"/>
                  </w:pPr>
                </w:pPrChange>
              </w:pPr>
              <w:del w:id="403" w:author="Atiwitch Muongsorn" w:date="2019-11-26T13:52:00Z">
                <w:r w:rsidRPr="0009312C" w:rsidDel="00B142CC">
                  <w:rPr>
                    <w:sz w:val="36"/>
                    <w:szCs w:val="36"/>
                    <w:cs/>
                    <w:rPrChange w:id="404" w:author="Atiwitch Muongsorn" w:date="2019-11-26T13:47:00Z">
                      <w:rPr>
                        <w:cs/>
                      </w:rPr>
                    </w:rPrChange>
                  </w:rPr>
                  <w:delText xml:space="preserve">นำ </w:delText>
                </w:r>
                <w:r w:rsidRPr="0009312C" w:rsidDel="00B142CC">
                  <w:rPr>
                    <w:sz w:val="36"/>
                    <w:szCs w:val="36"/>
                    <w:rPrChange w:id="405" w:author="Atiwitch Muongsorn" w:date="2019-11-26T13:47:00Z">
                      <w:rPr/>
                    </w:rPrChange>
                  </w:rPr>
                  <w:delText xml:space="preserve">Token </w:delText>
                </w:r>
                <w:r w:rsidRPr="0009312C" w:rsidDel="00B142CC">
                  <w:rPr>
                    <w:sz w:val="36"/>
                    <w:szCs w:val="36"/>
                    <w:cs/>
                    <w:rPrChange w:id="406" w:author="Atiwitch Muongsorn" w:date="2019-11-26T13:47:00Z">
                      <w:rPr>
                        <w:cs/>
                      </w:rPr>
                    </w:rPrChange>
                  </w:rPr>
                  <w:delText xml:space="preserve">มาเรียงเป็นลำดับการรันคำสั่ง ซึ่งต่อจากนี้จะเรียกว่า </w:delText>
                </w:r>
                <w:r w:rsidRPr="0009312C" w:rsidDel="00B142CC">
                  <w:rPr>
                    <w:sz w:val="36"/>
                    <w:szCs w:val="36"/>
                    <w:rPrChange w:id="407" w:author="Atiwitch Muongsorn" w:date="2019-11-26T13:47:00Z">
                      <w:rPr/>
                    </w:rPrChange>
                  </w:rPr>
                  <w:delText>Line</w:delText>
                </w:r>
              </w:del>
            </w:p>
            <w:p w14:paraId="420AC902" w14:textId="77777777" w:rsidR="00A30B76" w:rsidRPr="0009312C" w:rsidRDefault="00A30B76">
              <w:pPr>
                <w:pStyle w:val="ListParagraph"/>
                <w:numPr>
                  <w:ilvl w:val="0"/>
                  <w:numId w:val="22"/>
                </w:numPr>
                <w:rPr>
                  <w:ins w:id="408" w:author="winJ" w:date="2019-11-25T23:58:00Z"/>
                  <w:rFonts w:ascii="TH Sarabun New" w:hAnsi="TH Sarabun New" w:cs="TH Sarabun New"/>
                  <w:color w:val="auto"/>
                  <w:sz w:val="36"/>
                  <w:szCs w:val="36"/>
                  <w:rPrChange w:id="409" w:author="Atiwitch Muongsorn" w:date="2019-11-26T13:52:00Z">
                    <w:rPr>
                      <w:ins w:id="410" w:author="winJ" w:date="2019-11-25T23:58:00Z"/>
                      <w:rFonts w:ascii="TH Sarabun New" w:hAnsi="TH Sarabun New" w:cs="TH Sarabun New"/>
                      <w:sz w:val="36"/>
                      <w:szCs w:val="36"/>
                    </w:rPr>
                  </w:rPrChange>
                </w:rPr>
                <w:pPrChange w:id="411" w:author="Atiwitch Muongsorn" w:date="2019-11-26T13:49:00Z">
                  <w:pPr>
                    <w:ind w:firstLine="720"/>
                    <w:jc w:val="thaiDistribute"/>
                  </w:pPr>
                </w:pPrChange>
              </w:pPr>
              <w:ins w:id="412" w:author="winJ" w:date="2019-11-25T23:58:00Z">
                <w:del w:id="413" w:author="Atiwitch Muongsorn" w:date="2019-11-26T13:49:00Z">
                  <w:r w:rsidRPr="0009312C" w:rsidDel="00B142CC">
                    <w:rPr>
                      <w:sz w:val="36"/>
                      <w:szCs w:val="36"/>
                      <w:cs/>
                      <w:rPrChange w:id="414" w:author="Atiwitch Muongsorn" w:date="2019-11-26T13:49:00Z">
                        <w:rPr>
                          <w:cs/>
                        </w:rPr>
                      </w:rPrChange>
                    </w:rPr>
                    <w:tab/>
                  </w:r>
                  <w:r w:rsidRPr="0009312C" w:rsidDel="00B142CC">
                    <w:rPr>
                      <w:color w:val="FF0000"/>
                      <w:sz w:val="36"/>
                      <w:szCs w:val="36"/>
                      <w:cs/>
                      <w:rPrChange w:id="415" w:author="Atiwitch Muongsorn" w:date="2019-11-26T13:49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delText>1.</w:delText>
                  </w:r>
                </w:del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16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>เมื่อผู้เล่นทำการกดปุ่มรัน จะรับค่าสตริงจากที่ผู้เล่นพิมพ์มาประมวลผล</w:t>
                </w:r>
              </w:ins>
            </w:p>
            <w:p w14:paraId="32CE2DAA" w14:textId="77777777" w:rsidR="00A30B76" w:rsidRPr="0009312C" w:rsidRDefault="00A30B76">
              <w:pPr>
                <w:pStyle w:val="ListParagraph"/>
                <w:numPr>
                  <w:ilvl w:val="0"/>
                  <w:numId w:val="22"/>
                </w:numPr>
                <w:jc w:val="thaiDistribute"/>
                <w:rPr>
                  <w:ins w:id="417" w:author="winJ" w:date="2019-11-26T00:00:00Z"/>
                  <w:rFonts w:ascii="TH Sarabun New" w:hAnsi="TH Sarabun New" w:cs="TH Sarabun New"/>
                  <w:color w:val="auto"/>
                  <w:sz w:val="36"/>
                  <w:szCs w:val="36"/>
                  <w:rPrChange w:id="418" w:author="Atiwitch Muongsorn" w:date="2019-11-26T13:52:00Z">
                    <w:rPr>
                      <w:ins w:id="419" w:author="winJ" w:date="2019-11-26T00:00:00Z"/>
                      <w:rFonts w:ascii="TH Sarabun New" w:hAnsi="TH Sarabun New" w:cs="TH Sarabun New"/>
                      <w:sz w:val="36"/>
                      <w:szCs w:val="36"/>
                    </w:rPr>
                  </w:rPrChange>
                </w:rPr>
                <w:pPrChange w:id="420" w:author="Atiwitch Muongsorn" w:date="2019-11-26T13:49:00Z">
                  <w:pPr>
                    <w:ind w:firstLine="720"/>
                    <w:jc w:val="thaiDistribute"/>
                  </w:pPr>
                </w:pPrChange>
              </w:pPr>
              <w:ins w:id="421" w:author="winJ" w:date="2019-11-25T23:58:00Z">
                <w:del w:id="422" w:author="Atiwitch Muongsorn" w:date="2019-11-26T13:49:00Z">
                  <w:r w:rsidRPr="0009312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cs/>
                      <w:rPrChange w:id="423" w:author="Atiwitch Muongsorn" w:date="2019-11-26T13:5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tab/>
                    <w:delText>2.</w:delText>
                  </w:r>
                </w:del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24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>เมื่อได้ค่าแล้ว</w:t>
                </w:r>
              </w:ins>
              <w:ins w:id="425" w:author="winJ" w:date="2019-11-25T23:59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26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>จะนำคำสั่งที่ผู้เล่นพิมพ์มาตัดข้อความว่าง</w:t>
                </w:r>
                <w:del w:id="427" w:author="Atiwitch Muongsorn" w:date="2019-11-26T13:50:00Z">
                  <w:r w:rsidRPr="0009312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cs/>
                      <w:rPrChange w:id="428" w:author="Atiwitch Muongsorn" w:date="2019-11-26T13:5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delText>หรือ</w:delText>
                  </w:r>
                </w:del>
              </w:ins>
              <w:ins w:id="429" w:author="winJ" w:date="2019-11-26T00:00:00Z">
                <w:del w:id="430" w:author="Atiwitch Muongsorn" w:date="2019-11-26T13:50:00Z">
                  <w:r w:rsidRPr="0009312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cs/>
                      <w:rPrChange w:id="431" w:author="Atiwitch Muongsorn" w:date="2019-11-26T13:5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delText>ที่เรียกว่า</w:delText>
                  </w:r>
                </w:del>
              </w:ins>
              <w:ins w:id="432" w:author="winJ" w:date="2019-11-25T23:59:00Z">
                <w:del w:id="433" w:author="Atiwitch Muongsorn" w:date="2019-11-26T13:50:00Z">
                  <w:r w:rsidRPr="0009312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cs/>
                      <w:rPrChange w:id="434" w:author="Atiwitch Muongsorn" w:date="2019-11-26T13:5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delText>การ</w:delText>
                  </w:r>
                </w:del>
              </w:ins>
              <w:ins w:id="435" w:author="Atiwitch Muongsorn" w:date="2019-11-26T13:50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36" w:author="Atiwitch Muongsorn" w:date="2019-11-26T13:52:00Z">
                      <w:rPr>
                        <w:rFonts w:ascii="TH Sarabun New" w:hAnsi="TH Sarabun New" w:cs="TH Sarabun New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 xml:space="preserve"> หรือ</w:t>
                </w:r>
              </w:ins>
              <w:ins w:id="437" w:author="winJ" w:date="2019-11-25T23:59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38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>เว้นบรรทัด</w:t>
                </w:r>
              </w:ins>
              <w:ins w:id="439" w:author="winJ" w:date="2019-11-26T00:00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40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>ออก</w:t>
                </w:r>
              </w:ins>
            </w:p>
            <w:p w14:paraId="2ABAA7BA" w14:textId="77777777" w:rsidR="00A30B76" w:rsidRPr="0009312C" w:rsidRDefault="00A30B76">
              <w:pPr>
                <w:pStyle w:val="ListParagraph"/>
                <w:numPr>
                  <w:ilvl w:val="0"/>
                  <w:numId w:val="3"/>
                </w:numPr>
                <w:jc w:val="thaiDistribute"/>
                <w:rPr>
                  <w:ins w:id="441" w:author="winJ" w:date="2019-11-26T00:01:00Z"/>
                  <w:rFonts w:ascii="TH Sarabun New" w:hAnsi="TH Sarabun New" w:cs="TH Sarabun New"/>
                  <w:color w:val="auto"/>
                  <w:sz w:val="36"/>
                  <w:szCs w:val="36"/>
                  <w:rPrChange w:id="442" w:author="Atiwitch Muongsorn" w:date="2019-11-26T13:52:00Z">
                    <w:rPr>
                      <w:ins w:id="443" w:author="winJ" w:date="2019-11-26T00:01:00Z"/>
                      <w:rFonts w:ascii="TH Sarabun New" w:hAnsi="TH Sarabun New" w:cs="TH Sarabun New"/>
                      <w:sz w:val="36"/>
                      <w:szCs w:val="36"/>
                    </w:rPr>
                  </w:rPrChange>
                </w:rPr>
                <w:pPrChange w:id="444" w:author="Atiwitch Muongsorn" w:date="2019-11-26T13:50:00Z">
                  <w:pPr>
                    <w:ind w:firstLine="720"/>
                    <w:jc w:val="thaiDistribute"/>
                  </w:pPr>
                </w:pPrChange>
              </w:pPr>
              <w:ins w:id="445" w:author="winJ" w:date="2019-11-26T00:00:00Z">
                <w:del w:id="446" w:author="Atiwitch Muongsorn" w:date="2019-11-26T13:50:00Z">
                  <w:r w:rsidRPr="0009312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cs/>
                      <w:rPrChange w:id="447" w:author="Atiwitch Muongsorn" w:date="2019-11-26T13:5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tab/>
                    <w:delText>3.</w:delText>
                  </w:r>
                </w:del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48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>เมื่อทำการตัด</w:t>
                </w:r>
                <w:del w:id="449" w:author="Atiwitch Muongsorn" w:date="2019-11-26T13:50:00Z">
                  <w:r w:rsidRPr="0009312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cs/>
                      <w:rPrChange w:id="450" w:author="Atiwitch Muongsorn" w:date="2019-11-26T13:5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delText>ข้อความว่างออก</w:delText>
                  </w:r>
                </w:del>
              </w:ins>
              <w:ins w:id="451" w:author="Atiwitch Muongsorn" w:date="2019-11-26T13:50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52" w:author="Atiwitch Muongsorn" w:date="2019-11-26T13:52:00Z">
                      <w:rPr>
                        <w:rFonts w:ascii="TH Sarabun New" w:hAnsi="TH Sarabun New" w:cs="TH Sarabun New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>ข้อความที่ไม่จำเป็น</w:t>
                </w:r>
              </w:ins>
              <w:ins w:id="453" w:author="winJ" w:date="2019-11-26T00:00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54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>แล้ว</w:t>
                </w:r>
                <w:del w:id="455" w:author="Atiwitch Muongsorn" w:date="2019-11-26T13:50:00Z">
                  <w:r w:rsidRPr="0009312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cs/>
                      <w:rPrChange w:id="456" w:author="Atiwitch Muongsorn" w:date="2019-11-26T13:5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delText>จะ</w:delText>
                  </w:r>
                </w:del>
              </w:ins>
              <w:ins w:id="457" w:author="Atiwitch Muongsorn" w:date="2019-11-26T13:50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58" w:author="Atiwitch Muongsorn" w:date="2019-11-26T13:52:00Z">
                      <w:rPr>
                        <w:rFonts w:ascii="TH Sarabun New" w:hAnsi="TH Sarabun New" w:cs="TH Sarabun New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 xml:space="preserve"> </w:t>
                </w:r>
              </w:ins>
              <w:ins w:id="459" w:author="winJ" w:date="2019-11-26T00:00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60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>ทำการแบ่งย่อยข้อความให้เป็</w:t>
                </w:r>
              </w:ins>
              <w:ins w:id="461" w:author="winJ" w:date="2019-11-26T00:01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62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 xml:space="preserve">นตัวอักษรซึ่งตัวอักษรที่ตัดออกมาเรียกว่า </w:t>
                </w:r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rPrChange w:id="463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</w:rPr>
                    </w:rPrChange>
                  </w:rPr>
                  <w:t>Parse</w:t>
                </w:r>
              </w:ins>
            </w:p>
            <w:p w14:paraId="55C163A9" w14:textId="77777777" w:rsidR="00A30B76" w:rsidRPr="0009312C" w:rsidRDefault="00A30B76">
              <w:pPr>
                <w:pStyle w:val="ListParagraph"/>
                <w:numPr>
                  <w:ilvl w:val="0"/>
                  <w:numId w:val="3"/>
                </w:numPr>
                <w:jc w:val="thaiDistribute"/>
                <w:rPr>
                  <w:ins w:id="464" w:author="winJ" w:date="2019-11-26T00:03:00Z"/>
                  <w:rFonts w:ascii="TH Sarabun New" w:hAnsi="TH Sarabun New" w:cs="TH Sarabun New"/>
                  <w:color w:val="auto"/>
                  <w:sz w:val="36"/>
                  <w:szCs w:val="36"/>
                  <w:rPrChange w:id="465" w:author="Atiwitch Muongsorn" w:date="2019-11-26T13:52:00Z">
                    <w:rPr>
                      <w:ins w:id="466" w:author="winJ" w:date="2019-11-26T00:03:00Z"/>
                      <w:rFonts w:ascii="TH Sarabun New" w:hAnsi="TH Sarabun New" w:cs="TH Sarabun New"/>
                      <w:sz w:val="36"/>
                      <w:szCs w:val="36"/>
                    </w:rPr>
                  </w:rPrChange>
                </w:rPr>
                <w:pPrChange w:id="467" w:author="Atiwitch Muongsorn" w:date="2019-11-26T13:50:00Z">
                  <w:pPr>
                    <w:ind w:firstLine="720"/>
                    <w:jc w:val="thaiDistribute"/>
                  </w:pPr>
                </w:pPrChange>
              </w:pPr>
              <w:ins w:id="468" w:author="winJ" w:date="2019-11-26T00:01:00Z">
                <w:del w:id="469" w:author="Atiwitch Muongsorn" w:date="2019-11-26T13:50:00Z">
                  <w:r w:rsidRPr="0009312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cs/>
                      <w:rPrChange w:id="470" w:author="Atiwitch Muongsorn" w:date="2019-11-26T13:5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tab/>
                    <w:delText>4.</w:delText>
                  </w:r>
                </w:del>
              </w:ins>
              <w:ins w:id="471" w:author="winJ" w:date="2019-11-26T00:02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72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>นำ</w:t>
                </w:r>
              </w:ins>
              <w:ins w:id="473" w:author="Atiwitch Muongsorn" w:date="2019-11-26T13:51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74" w:author="Atiwitch Muongsorn" w:date="2019-11-26T13:52:00Z">
                      <w:rPr>
                        <w:rFonts w:ascii="TH Sarabun New" w:hAnsi="TH Sarabun New" w:cs="TH Sarabun New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 xml:space="preserve"> </w:t>
                </w:r>
              </w:ins>
              <w:ins w:id="475" w:author="winJ" w:date="2019-11-26T00:02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rPrChange w:id="476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</w:rPr>
                    </w:rPrChange>
                  </w:rPr>
                  <w:t>Parse</w:t>
                </w:r>
              </w:ins>
              <w:ins w:id="477" w:author="Atiwitch Muongsorn" w:date="2019-11-26T13:51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78" w:author="Atiwitch Muongsorn" w:date="2019-11-26T13:52:00Z">
                      <w:rPr>
                        <w:rFonts w:ascii="TH Sarabun New" w:hAnsi="TH Sarabun New" w:cs="TH Sarabun New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 xml:space="preserve"> </w:t>
                </w:r>
              </w:ins>
              <w:ins w:id="479" w:author="winJ" w:date="2019-11-26T00:02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80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>แต่ละตัวมารวมเป็นคำสั่ง</w:t>
                </w:r>
              </w:ins>
              <w:ins w:id="481" w:author="winJ" w:date="2019-11-26T00:03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82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 xml:space="preserve">ซึ่งแต่ละคำสั่งเรียกว่า </w:t>
                </w:r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rPrChange w:id="483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</w:rPr>
                    </w:rPrChange>
                  </w:rPr>
                  <w:t>Token</w:t>
                </w:r>
              </w:ins>
            </w:p>
            <w:p w14:paraId="7719231B" w14:textId="77777777" w:rsidR="00A30B76" w:rsidRPr="0009312C" w:rsidRDefault="00A30B76">
              <w:pPr>
                <w:pStyle w:val="ListParagraph"/>
                <w:numPr>
                  <w:ilvl w:val="0"/>
                  <w:numId w:val="3"/>
                </w:numPr>
                <w:jc w:val="thaiDistribute"/>
                <w:rPr>
                  <w:ins w:id="484" w:author="winJ" w:date="2019-11-26T00:04:00Z"/>
                  <w:rFonts w:ascii="TH Sarabun New" w:hAnsi="TH Sarabun New" w:cs="TH Sarabun New"/>
                  <w:color w:val="auto"/>
                  <w:sz w:val="36"/>
                  <w:szCs w:val="36"/>
                  <w:rPrChange w:id="485" w:author="Atiwitch Muongsorn" w:date="2019-11-26T13:52:00Z">
                    <w:rPr>
                      <w:ins w:id="486" w:author="winJ" w:date="2019-11-26T00:04:00Z"/>
                      <w:rFonts w:ascii="TH Sarabun New" w:hAnsi="TH Sarabun New" w:cs="TH Sarabun New"/>
                      <w:sz w:val="36"/>
                      <w:szCs w:val="36"/>
                    </w:rPr>
                  </w:rPrChange>
                </w:rPr>
                <w:pPrChange w:id="487" w:author="Atiwitch Muongsorn" w:date="2019-11-26T13:50:00Z">
                  <w:pPr>
                    <w:ind w:firstLine="720"/>
                    <w:jc w:val="thaiDistribute"/>
                  </w:pPr>
                </w:pPrChange>
              </w:pPr>
              <w:ins w:id="488" w:author="winJ" w:date="2019-11-26T00:03:00Z">
                <w:del w:id="489" w:author="Atiwitch Muongsorn" w:date="2019-11-26T13:50:00Z">
                  <w:r w:rsidRPr="0009312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rPrChange w:id="490" w:author="Atiwitch Muongsorn" w:date="2019-11-26T13:52:00Z">
                        <w:rPr>
                          <w:rFonts w:ascii="TH Sarabun New" w:hAnsi="TH Sarabun New" w:cs="TH Sarabun New"/>
                          <w:sz w:val="36"/>
                          <w:szCs w:val="36"/>
                        </w:rPr>
                      </w:rPrChange>
                    </w:rPr>
                    <w:tab/>
                    <w:delText>5.</w:delText>
                  </w:r>
                </w:del>
              </w:ins>
              <w:ins w:id="491" w:author="winJ" w:date="2019-11-26T00:04:00Z">
                <w:del w:id="492" w:author="Atiwitch Muongsorn" w:date="2019-11-26T13:51:00Z">
                  <w:r w:rsidRPr="0009312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cs/>
                      <w:rPrChange w:id="493" w:author="Atiwitch Muongsorn" w:date="2019-11-26T13:5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delText>และ</w:delText>
                  </w:r>
                </w:del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94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>ทำการตรวจ</w:t>
                </w:r>
                <w:del w:id="495" w:author="Atiwitch Muongsorn" w:date="2019-11-26T13:51:00Z">
                  <w:r w:rsidRPr="0009312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cs/>
                      <w:rPrChange w:id="496" w:author="Atiwitch Muongsorn" w:date="2019-11-26T13:5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delText>ตรวจ</w:delText>
                  </w:r>
                </w:del>
              </w:ins>
              <w:ins w:id="497" w:author="Atiwitch Muongsorn" w:date="2019-11-26T13:51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498" w:author="Atiwitch Muongsorn" w:date="2019-11-26T13:52:00Z">
                      <w:rPr>
                        <w:rFonts w:ascii="TH Sarabun New" w:hAnsi="TH Sarabun New" w:cs="TH Sarabun New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>สอบหา</w:t>
                </w:r>
              </w:ins>
              <w:ins w:id="499" w:author="winJ" w:date="2019-11-26T00:04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rPrChange w:id="500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</w:rPr>
                    </w:rPrChange>
                  </w:rPr>
                  <w:t xml:space="preserve"> Operator</w:t>
                </w:r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501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 xml:space="preserve"> ต่างๆ</w:t>
                </w:r>
              </w:ins>
              <w:ins w:id="502" w:author="Atiwitch Muongsorn" w:date="2019-11-26T13:51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503" w:author="Atiwitch Muongsorn" w:date="2019-11-26T13:52:00Z">
                      <w:rPr>
                        <w:rFonts w:ascii="TH Sarabun New" w:hAnsi="TH Sarabun New" w:cs="TH Sarabun New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 xml:space="preserve"> </w:t>
                </w:r>
              </w:ins>
              <w:ins w:id="504" w:author="winJ" w:date="2019-11-26T00:04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505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 xml:space="preserve">เช่น </w:t>
                </w:r>
              </w:ins>
              <w:ins w:id="506" w:author="Atiwitch Muongsorn" w:date="2019-11-26T13:51:00Z">
                <w:r w:rsidRPr="0009312C">
                  <w:rPr>
                    <w:rFonts w:ascii="TH Sarabun New" w:hAnsi="TH Sarabun New" w:cs="TH Sarabun New" w:hint="eastAsia"/>
                    <w:color w:val="auto"/>
                    <w:sz w:val="36"/>
                    <w:szCs w:val="36"/>
                    <w:cs/>
                    <w:rPrChange w:id="507" w:author="Atiwitch Muongsorn" w:date="2019-11-26T13:52:00Z">
                      <w:rPr>
                        <w:rFonts w:ascii="TH Sarabun New" w:hAnsi="TH Sarabun New" w:cs="TH Sarabun New" w:hint="eastAsia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>“</w:t>
                </w:r>
              </w:ins>
              <w:ins w:id="508" w:author="winJ" w:date="2019-11-26T00:04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rPrChange w:id="509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</w:rPr>
                    </w:rPrChange>
                  </w:rPr>
                  <w:t>(</w:t>
                </w:r>
              </w:ins>
              <w:ins w:id="510" w:author="Atiwitch Muongsorn" w:date="2019-11-26T13:51:00Z">
                <w:r w:rsidRPr="0009312C">
                  <w:rPr>
                    <w:rFonts w:ascii="TH Sarabun New" w:hAnsi="TH Sarabun New" w:cs="TH Sarabun New" w:hint="eastAsia"/>
                    <w:color w:val="auto"/>
                    <w:sz w:val="36"/>
                    <w:szCs w:val="36"/>
                    <w:cs/>
                    <w:rPrChange w:id="511" w:author="Atiwitch Muongsorn" w:date="2019-11-26T13:52:00Z">
                      <w:rPr>
                        <w:rFonts w:ascii="TH Sarabun New" w:hAnsi="TH Sarabun New" w:cs="TH Sarabun New" w:hint="eastAsia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>“</w:t>
                </w:r>
              </w:ins>
              <w:ins w:id="512" w:author="winJ" w:date="2019-11-26T00:04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rPrChange w:id="513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</w:rPr>
                    </w:rPrChange>
                  </w:rPr>
                  <w:t>,</w:t>
                </w:r>
              </w:ins>
              <w:ins w:id="514" w:author="Atiwitch Muongsorn" w:date="2019-11-26T13:51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515" w:author="Atiwitch Muongsorn" w:date="2019-11-26T13:52:00Z">
                      <w:rPr>
                        <w:rFonts w:ascii="TH Sarabun New" w:hAnsi="TH Sarabun New" w:cs="TH Sarabun New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 xml:space="preserve"> “</w:t>
                </w:r>
              </w:ins>
              <w:ins w:id="516" w:author="winJ" w:date="2019-11-26T00:04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rPrChange w:id="517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</w:rPr>
                    </w:rPrChange>
                  </w:rPr>
                  <w:t>)</w:t>
                </w:r>
              </w:ins>
              <w:ins w:id="518" w:author="Atiwitch Muongsorn" w:date="2019-11-26T13:51:00Z">
                <w:r w:rsidRPr="0009312C">
                  <w:rPr>
                    <w:rFonts w:ascii="TH Sarabun New" w:hAnsi="TH Sarabun New" w:cs="TH Sarabun New" w:hint="eastAsia"/>
                    <w:color w:val="auto"/>
                    <w:sz w:val="36"/>
                    <w:szCs w:val="36"/>
                    <w:cs/>
                    <w:rPrChange w:id="519" w:author="Atiwitch Muongsorn" w:date="2019-11-26T13:52:00Z">
                      <w:rPr>
                        <w:rFonts w:ascii="TH Sarabun New" w:hAnsi="TH Sarabun New" w:cs="TH Sarabun New" w:hint="eastAsia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>”</w:t>
                </w:r>
              </w:ins>
              <w:ins w:id="520" w:author="winJ" w:date="2019-11-26T00:04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rPrChange w:id="521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</w:rPr>
                    </w:rPrChange>
                  </w:rPr>
                  <w:t>,</w:t>
                </w:r>
              </w:ins>
              <w:ins w:id="522" w:author="Atiwitch Muongsorn" w:date="2019-11-26T13:51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523" w:author="Atiwitch Muongsorn" w:date="2019-11-26T13:52:00Z">
                      <w:rPr>
                        <w:rFonts w:ascii="TH Sarabun New" w:hAnsi="TH Sarabun New" w:cs="TH Sarabun New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 xml:space="preserve"> “</w:t>
                </w:r>
              </w:ins>
              <w:ins w:id="524" w:author="winJ" w:date="2019-11-26T00:04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rPrChange w:id="525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</w:rPr>
                    </w:rPrChange>
                  </w:rPr>
                  <w:t>{</w:t>
                </w:r>
              </w:ins>
              <w:ins w:id="526" w:author="Atiwitch Muongsorn" w:date="2019-11-26T13:51:00Z">
                <w:r w:rsidRPr="0009312C">
                  <w:rPr>
                    <w:rFonts w:ascii="TH Sarabun New" w:hAnsi="TH Sarabun New" w:cs="TH Sarabun New" w:hint="eastAsia"/>
                    <w:color w:val="auto"/>
                    <w:sz w:val="36"/>
                    <w:szCs w:val="36"/>
                    <w:cs/>
                    <w:rPrChange w:id="527" w:author="Atiwitch Muongsorn" w:date="2019-11-26T13:52:00Z">
                      <w:rPr>
                        <w:rFonts w:ascii="TH Sarabun New" w:hAnsi="TH Sarabun New" w:cs="TH Sarabun New" w:hint="eastAsia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>“</w:t>
                </w:r>
              </w:ins>
              <w:ins w:id="528" w:author="winJ" w:date="2019-11-26T00:04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rPrChange w:id="529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</w:rPr>
                    </w:rPrChange>
                  </w:rPr>
                  <w:t>,</w:t>
                </w:r>
              </w:ins>
              <w:ins w:id="530" w:author="Atiwitch Muongsorn" w:date="2019-11-26T13:51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531" w:author="Atiwitch Muongsorn" w:date="2019-11-26T13:52:00Z">
                      <w:rPr>
                        <w:rFonts w:ascii="TH Sarabun New" w:hAnsi="TH Sarabun New" w:cs="TH Sarabun New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 xml:space="preserve"> “</w:t>
                </w:r>
              </w:ins>
              <w:ins w:id="532" w:author="winJ" w:date="2019-11-26T00:04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rPrChange w:id="533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</w:rPr>
                    </w:rPrChange>
                  </w:rPr>
                  <w:t>}</w:t>
                </w:r>
              </w:ins>
              <w:ins w:id="534" w:author="Atiwitch Muongsorn" w:date="2019-11-26T13:51:00Z">
                <w:r w:rsidRPr="0009312C">
                  <w:rPr>
                    <w:rFonts w:ascii="TH Sarabun New" w:hAnsi="TH Sarabun New" w:cs="TH Sarabun New" w:hint="eastAsia"/>
                    <w:color w:val="auto"/>
                    <w:sz w:val="36"/>
                    <w:szCs w:val="36"/>
                    <w:cs/>
                    <w:rPrChange w:id="535" w:author="Atiwitch Muongsorn" w:date="2019-11-26T13:52:00Z">
                      <w:rPr>
                        <w:rFonts w:ascii="TH Sarabun New" w:hAnsi="TH Sarabun New" w:cs="TH Sarabun New" w:hint="eastAsia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>”</w:t>
                </w:r>
              </w:ins>
              <w:ins w:id="536" w:author="winJ" w:date="2019-11-26T00:04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rPrChange w:id="537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</w:rPr>
                    </w:rPrChange>
                  </w:rPr>
                  <w:t>,</w:t>
                </w:r>
              </w:ins>
              <w:ins w:id="538" w:author="Atiwitch Muongsorn" w:date="2019-11-26T13:51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539" w:author="Atiwitch Muongsorn" w:date="2019-11-26T13:52:00Z">
                      <w:rPr>
                        <w:rFonts w:ascii="TH Sarabun New" w:hAnsi="TH Sarabun New" w:cs="TH Sarabun New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 xml:space="preserve"> “</w:t>
                </w:r>
              </w:ins>
              <w:ins w:id="540" w:author="winJ" w:date="2019-11-26T00:04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rPrChange w:id="541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</w:rPr>
                    </w:rPrChange>
                  </w:rPr>
                  <w:t>;</w:t>
                </w:r>
              </w:ins>
              <w:ins w:id="542" w:author="Atiwitch Muongsorn" w:date="2019-11-26T13:51:00Z">
                <w:r w:rsidRPr="0009312C">
                  <w:rPr>
                    <w:rFonts w:ascii="TH Sarabun New" w:hAnsi="TH Sarabun New" w:cs="TH Sarabun New" w:hint="eastAsia"/>
                    <w:color w:val="auto"/>
                    <w:sz w:val="36"/>
                    <w:szCs w:val="36"/>
                    <w:cs/>
                    <w:rPrChange w:id="543" w:author="Atiwitch Muongsorn" w:date="2019-11-26T13:52:00Z">
                      <w:rPr>
                        <w:rFonts w:ascii="TH Sarabun New" w:hAnsi="TH Sarabun New" w:cs="TH Sarabun New" w:hint="eastAsia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>”</w:t>
                </w:r>
              </w:ins>
            </w:p>
            <w:p w14:paraId="1A64C569" w14:textId="77777777" w:rsidR="00A30B76" w:rsidRPr="0009312C" w:rsidRDefault="00A30B76" w:rsidP="00A30B76">
              <w:pPr>
                <w:pStyle w:val="ListParagraph"/>
                <w:numPr>
                  <w:ilvl w:val="0"/>
                  <w:numId w:val="3"/>
                </w:numPr>
                <w:jc w:val="thaiDistribute"/>
                <w:rPr>
                  <w:ins w:id="544" w:author="Atiwitch Muongsorn" w:date="2019-11-26T14:24:00Z"/>
                  <w:rFonts w:ascii="TH Sarabun New" w:hAnsi="TH Sarabun New" w:cs="TH Sarabun New"/>
                  <w:color w:val="auto"/>
                  <w:sz w:val="36"/>
                  <w:szCs w:val="36"/>
                </w:rPr>
              </w:pPr>
              <w:ins w:id="545" w:author="winJ" w:date="2019-11-26T00:04:00Z">
                <w:del w:id="546" w:author="Atiwitch Muongsorn" w:date="2019-11-26T13:50:00Z">
                  <w:r w:rsidRPr="0009312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rPrChange w:id="547" w:author="Atiwitch Muongsorn" w:date="2019-11-26T13:52:00Z">
                        <w:rPr>
                          <w:rFonts w:ascii="TH Sarabun New" w:hAnsi="TH Sarabun New" w:cs="TH Sarabun New"/>
                          <w:sz w:val="36"/>
                          <w:szCs w:val="36"/>
                        </w:rPr>
                      </w:rPrChange>
                    </w:rPr>
                    <w:tab/>
                  </w:r>
                </w:del>
              </w:ins>
              <w:ins w:id="548" w:author="winJ" w:date="2019-11-26T00:05:00Z">
                <w:del w:id="549" w:author="Atiwitch Muongsorn" w:date="2019-11-26T13:50:00Z">
                  <w:r w:rsidRPr="0009312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cs/>
                      <w:rPrChange w:id="550" w:author="Atiwitch Muongsorn" w:date="2019-11-26T13:5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delText>6.</w:delText>
                  </w:r>
                </w:del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551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>นำคำสั่งที่ได้จากกระบวนการข้างต้นมา</w:t>
                </w:r>
              </w:ins>
              <w:ins w:id="552" w:author="winJ" w:date="2019-11-26T00:07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553" w:author="Atiwitch Muongsorn" w:date="2019-11-26T13:52:00Z">
                      <w:rPr>
                        <w:rFonts w:ascii="TH Sarabun New" w:hAnsi="TH Sarabun New" w:cs="TH Sarabun New"/>
                        <w:sz w:val="36"/>
                        <w:szCs w:val="36"/>
                        <w:cs/>
                      </w:rPr>
                    </w:rPrChange>
                  </w:rPr>
                  <w:t>รวมกันให้เป็นบรรทัด</w:t>
                </w:r>
              </w:ins>
              <w:ins w:id="554" w:author="Atiwitch Muongsorn" w:date="2019-11-26T13:52:00Z"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555" w:author="Atiwitch Muongsorn" w:date="2019-11-26T13:52:00Z">
                      <w:rPr>
                        <w:rFonts w:ascii="TH Sarabun New" w:hAnsi="TH Sarabun New" w:cs="TH Sarabun New"/>
                        <w:color w:val="FF0000"/>
                        <w:sz w:val="36"/>
                        <w:szCs w:val="36"/>
                        <w:cs/>
                      </w:rPr>
                    </w:rPrChange>
                  </w:rPr>
                  <w:t>เดียว</w:t>
                </w:r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</w:rPr>
                  <w:t xml:space="preserve">เรียกว่า </w:t>
                </w:r>
                <w:r w:rsidRPr="0009312C">
                  <w:rPr>
                    <w:rFonts w:ascii="TH Sarabun New" w:hAnsi="TH Sarabun New" w:cs="TH Sarabun New"/>
                    <w:color w:val="auto"/>
                    <w:sz w:val="36"/>
                    <w:szCs w:val="36"/>
                  </w:rPr>
                  <w:t>Line</w:t>
                </w:r>
              </w:ins>
            </w:p>
            <w:p w14:paraId="26F617B3" w14:textId="77777777" w:rsidR="00A30B76" w:rsidRPr="00A30B76" w:rsidRDefault="00A30B76" w:rsidP="00A30B76">
              <w:pPr>
                <w:rPr>
                  <w:ins w:id="556" w:author="Atiwitch Muongsorn" w:date="2019-11-26T14:24:00Z"/>
                  <w:rFonts w:ascii="TH Sarabun New" w:hAnsi="TH Sarabun New" w:cs="TH Sarabun New"/>
                  <w:color w:val="auto"/>
                </w:rPr>
              </w:pPr>
              <w:ins w:id="557" w:author="Atiwitch Muongsorn" w:date="2019-11-26T14:24:00Z">
                <w:r w:rsidRPr="00A30B76">
                  <w:rPr>
                    <w:rFonts w:ascii="TH Sarabun New" w:hAnsi="TH Sarabun New" w:cs="TH Sarabun New"/>
                    <w:color w:val="auto"/>
                  </w:rPr>
                  <w:br w:type="page"/>
                </w:r>
              </w:ins>
            </w:p>
            <w:p w14:paraId="49F7FD9A" w14:textId="77777777" w:rsidR="00A30B76" w:rsidRPr="00A30B76" w:rsidDel="00E01FBC" w:rsidRDefault="00A30B76">
              <w:pPr>
                <w:pStyle w:val="ListParagraph"/>
                <w:numPr>
                  <w:ilvl w:val="0"/>
                  <w:numId w:val="20"/>
                </w:numPr>
                <w:jc w:val="thaiDistribute"/>
                <w:rPr>
                  <w:ins w:id="558" w:author="winJ" w:date="2019-11-25T23:58:00Z"/>
                  <w:del w:id="559" w:author="Atiwitch Muongsorn" w:date="2019-11-26T14:24:00Z"/>
                  <w:rFonts w:ascii="TH Sarabun New" w:hAnsi="TH Sarabun New" w:cs="TH Sarabun New"/>
                  <w:color w:val="auto"/>
                  <w:cs/>
                  <w:rPrChange w:id="560" w:author="Atiwitch Muongsorn" w:date="2019-11-26T13:52:00Z">
                    <w:rPr>
                      <w:ins w:id="561" w:author="winJ" w:date="2019-11-25T23:58:00Z"/>
                      <w:del w:id="562" w:author="Atiwitch Muongsorn" w:date="2019-11-26T14:24:00Z"/>
                      <w:rFonts w:ascii="TH Sarabun New" w:hAnsi="TH Sarabun New" w:cs="TH Sarabun New"/>
                      <w:sz w:val="36"/>
                      <w:szCs w:val="36"/>
                      <w:cs/>
                    </w:rPr>
                  </w:rPrChange>
                </w:rPr>
                <w:pPrChange w:id="563" w:author="Atiwitch Muongsorn" w:date="2019-11-26T13:50:00Z">
                  <w:pPr>
                    <w:ind w:firstLine="720"/>
                    <w:jc w:val="thaiDistribute"/>
                  </w:pPr>
                </w:pPrChange>
              </w:pPr>
            </w:p>
            <w:p w14:paraId="49C8D30A" w14:textId="77777777" w:rsidR="00A30B76" w:rsidRPr="00A30B76" w:rsidDel="00E01FBC" w:rsidRDefault="00A30B76" w:rsidP="00A30B76">
              <w:pPr>
                <w:jc w:val="thaiDistribute"/>
                <w:rPr>
                  <w:del w:id="564" w:author="Atiwitch Muongsorn" w:date="2019-11-26T14:24:00Z"/>
                  <w:rFonts w:ascii="TH Sarabun New" w:hAnsi="TH Sarabun New" w:cs="TH Sarabun New"/>
                </w:rPr>
              </w:pPr>
            </w:p>
            <w:p w14:paraId="265E9CBA" w14:textId="57AB6BD9" w:rsidR="00897539" w:rsidRPr="002D6188" w:rsidDel="00E01FBC" w:rsidRDefault="00897539" w:rsidP="00A30B76">
              <w:pPr>
                <w:ind w:firstLine="720"/>
                <w:jc w:val="thaiDistribute"/>
                <w:rPr>
                  <w:del w:id="565" w:author="Atiwitch Muongsorn" w:date="2019-11-26T14:24:00Z"/>
                  <w:rFonts w:ascii="TH Sarabun New" w:hAnsi="TH Sarabun New" w:cs="TH Sarabun New"/>
                  <w:sz w:val="36"/>
                  <w:szCs w:val="36"/>
                </w:rPr>
              </w:pPr>
            </w:p>
            <w:p w14:paraId="5F1D7DFB" w14:textId="66553979" w:rsidR="00897539" w:rsidRPr="002D6188" w:rsidDel="00E01FBC" w:rsidRDefault="00897539" w:rsidP="00A30B76">
              <w:pPr>
                <w:ind w:firstLine="720"/>
                <w:jc w:val="thaiDistribute"/>
                <w:rPr>
                  <w:del w:id="566" w:author="Atiwitch Muongsorn" w:date="2019-11-26T14:24:00Z"/>
                  <w:rFonts w:ascii="TH Sarabun New" w:hAnsi="TH Sarabun New" w:cs="TH Sarabun New"/>
                  <w:sz w:val="36"/>
                  <w:szCs w:val="36"/>
                </w:rPr>
              </w:pPr>
            </w:p>
            <w:p w14:paraId="3587BDC9" w14:textId="6E8AC865" w:rsidR="00897539" w:rsidRPr="002D6188" w:rsidDel="00E01FBC" w:rsidRDefault="00897539" w:rsidP="00A30B76">
              <w:pPr>
                <w:ind w:firstLine="720"/>
                <w:jc w:val="thaiDistribute"/>
                <w:rPr>
                  <w:del w:id="567" w:author="Atiwitch Muongsorn" w:date="2019-11-26T14:24:00Z"/>
                  <w:rFonts w:ascii="TH Sarabun New" w:hAnsi="TH Sarabun New" w:cs="TH Sarabun New"/>
                  <w:sz w:val="36"/>
                  <w:szCs w:val="36"/>
                </w:rPr>
              </w:pPr>
            </w:p>
            <w:p w14:paraId="1A4EF6C3" w14:textId="5D36CB0B" w:rsidR="00897539" w:rsidRPr="002D6188" w:rsidDel="00E01FBC" w:rsidRDefault="00897539" w:rsidP="00A30B76">
              <w:pPr>
                <w:ind w:firstLine="720"/>
                <w:jc w:val="thaiDistribute"/>
                <w:rPr>
                  <w:del w:id="568" w:author="Atiwitch Muongsorn" w:date="2019-11-26T14:24:00Z"/>
                  <w:rFonts w:ascii="TH Sarabun New" w:hAnsi="TH Sarabun New" w:cs="TH Sarabun New"/>
                  <w:sz w:val="36"/>
                  <w:szCs w:val="36"/>
                </w:rPr>
              </w:pPr>
            </w:p>
            <w:p w14:paraId="1515E1D9" w14:textId="77777777" w:rsidR="00712FBA" w:rsidRPr="002D6188" w:rsidRDefault="00470FF7" w:rsidP="0009312C">
              <w:pPr>
                <w:keepNext/>
                <w:ind w:firstLine="720"/>
                <w:jc w:val="thaiDistribute"/>
                <w:rPr>
                  <w:rFonts w:ascii="TH Sarabun New" w:hAnsi="TH Sarabun New" w:cs="TH Sarabun New"/>
                </w:rPr>
              </w:pPr>
              <w:r w:rsidRPr="002D6188">
                <w:rPr>
                  <w:rFonts w:ascii="TH Sarabun New" w:hAnsi="TH Sarabun New" w:cs="TH Sarabun New"/>
                  <w:noProof/>
                  <w:sz w:val="36"/>
                  <w:szCs w:val="36"/>
                  <w:cs/>
                </w:rPr>
                <w:drawing>
                  <wp:inline distT="0" distB="0" distL="0" distR="0" wp14:anchorId="230AF088" wp14:editId="503D7398">
                    <wp:extent cx="5143500" cy="2943225"/>
                    <wp:effectExtent l="0" t="0" r="0" b="9525"/>
                    <wp:docPr id="19" name="รูปภาพ 1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144222" cy="294363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p>
            <w:p w14:paraId="13990BE4" w14:textId="0F130BDC" w:rsidR="00470FF7" w:rsidRPr="00F41762" w:rsidDel="00B142CC" w:rsidRDefault="00712FBA" w:rsidP="002B49CF">
              <w:pPr>
                <w:pStyle w:val="Caption"/>
                <w:jc w:val="center"/>
                <w:rPr>
                  <w:del w:id="569" w:author="Atiwitch Muongsorn" w:date="2019-11-26T13:53:00Z"/>
                  <w:rFonts w:ascii="TH Sarabun New" w:hAnsi="TH Sarabun New" w:cs="TH Sarabun New"/>
                  <w:color w:val="767171" w:themeColor="background2" w:themeShade="80"/>
                  <w:sz w:val="28"/>
                  <w:szCs w:val="28"/>
                </w:rPr>
              </w:pPr>
              <w:r w:rsidRPr="00F41762">
                <w:rPr>
                  <w:rFonts w:ascii="TH Sarabun New" w:hAnsi="TH Sarabun New" w:cs="TH Sarabun New"/>
                  <w:color w:val="767171" w:themeColor="background2" w:themeShade="80"/>
                  <w:sz w:val="28"/>
                  <w:szCs w:val="28"/>
                  <w:cs/>
                </w:rPr>
                <w:t xml:space="preserve">ภาพที่ </w:t>
              </w:r>
              <w:r w:rsidRPr="00F41762">
                <w:rPr>
                  <w:rFonts w:ascii="TH Sarabun New" w:hAnsi="TH Sarabun New" w:cs="TH Sarabun New"/>
                  <w:color w:val="767171" w:themeColor="background2" w:themeShade="80"/>
                  <w:sz w:val="28"/>
                  <w:szCs w:val="28"/>
                  <w:cs/>
                </w:rPr>
                <w:fldChar w:fldCharType="begin"/>
              </w:r>
              <w:r w:rsidRPr="00F41762">
                <w:rPr>
                  <w:rFonts w:ascii="TH Sarabun New" w:hAnsi="TH Sarabun New" w:cs="TH Sarabun New"/>
                  <w:color w:val="767171" w:themeColor="background2" w:themeShade="80"/>
                  <w:sz w:val="28"/>
                  <w:szCs w:val="28"/>
                  <w:cs/>
                </w:rPr>
                <w:instrText xml:space="preserve"> </w:instrText>
              </w:r>
              <w:r w:rsidRPr="00F41762">
                <w:rPr>
                  <w:rFonts w:ascii="TH Sarabun New" w:hAnsi="TH Sarabun New" w:cs="TH Sarabun New"/>
                  <w:color w:val="767171" w:themeColor="background2" w:themeShade="80"/>
                  <w:sz w:val="28"/>
                  <w:szCs w:val="28"/>
                </w:rPr>
                <w:instrText xml:space="preserve">SEQ </w:instrText>
              </w:r>
              <w:r w:rsidRPr="00F41762">
                <w:rPr>
                  <w:rFonts w:ascii="TH Sarabun New" w:hAnsi="TH Sarabun New" w:cs="TH Sarabun New"/>
                  <w:color w:val="767171" w:themeColor="background2" w:themeShade="80"/>
                  <w:sz w:val="28"/>
                  <w:szCs w:val="28"/>
                  <w:cs/>
                </w:rPr>
                <w:instrText xml:space="preserve">ภาพที่ </w:instrText>
              </w:r>
              <w:r w:rsidRPr="00F41762">
                <w:rPr>
                  <w:rFonts w:ascii="TH Sarabun New" w:hAnsi="TH Sarabun New" w:cs="TH Sarabun New"/>
                  <w:color w:val="767171" w:themeColor="background2" w:themeShade="80"/>
                  <w:sz w:val="28"/>
                  <w:szCs w:val="28"/>
                </w:rPr>
                <w:instrText>\* ARABIC</w:instrText>
              </w:r>
              <w:r w:rsidRPr="00F41762">
                <w:rPr>
                  <w:rFonts w:ascii="TH Sarabun New" w:hAnsi="TH Sarabun New" w:cs="TH Sarabun New"/>
                  <w:color w:val="767171" w:themeColor="background2" w:themeShade="80"/>
                  <w:sz w:val="28"/>
                  <w:szCs w:val="28"/>
                  <w:cs/>
                </w:rPr>
                <w:instrText xml:space="preserve"> </w:instrText>
              </w:r>
              <w:r w:rsidRPr="00F41762">
                <w:rPr>
                  <w:rFonts w:ascii="TH Sarabun New" w:hAnsi="TH Sarabun New" w:cs="TH Sarabun New"/>
                  <w:color w:val="767171" w:themeColor="background2" w:themeShade="80"/>
                  <w:sz w:val="28"/>
                  <w:szCs w:val="28"/>
                  <w:cs/>
                </w:rPr>
                <w:fldChar w:fldCharType="separate"/>
              </w:r>
              <w:r w:rsidR="003F4307">
                <w:rPr>
                  <w:rFonts w:ascii="TH Sarabun New" w:hAnsi="TH Sarabun New" w:cs="TH Sarabun New"/>
                  <w:noProof/>
                  <w:color w:val="767171" w:themeColor="background2" w:themeShade="80"/>
                  <w:sz w:val="28"/>
                  <w:szCs w:val="28"/>
                  <w:cs/>
                </w:rPr>
                <w:t>16</w:t>
              </w:r>
              <w:r w:rsidRPr="00F41762">
                <w:rPr>
                  <w:rFonts w:ascii="TH Sarabun New" w:hAnsi="TH Sarabun New" w:cs="TH Sarabun New"/>
                  <w:color w:val="767171" w:themeColor="background2" w:themeShade="80"/>
                  <w:sz w:val="28"/>
                  <w:szCs w:val="28"/>
                  <w:cs/>
                </w:rPr>
                <w:fldChar w:fldCharType="end"/>
              </w:r>
              <w:r w:rsidRPr="00F41762">
                <w:rPr>
                  <w:rFonts w:ascii="TH Sarabun New" w:hAnsi="TH Sarabun New" w:cs="TH Sarabun New"/>
                  <w:color w:val="767171" w:themeColor="background2" w:themeShade="80"/>
                  <w:sz w:val="28"/>
                  <w:szCs w:val="28"/>
                  <w:cs/>
                </w:rPr>
                <w:t xml:space="preserve"> ภาพแสดงระบบการรับคำสั่งจากผู้เล่น</w:t>
              </w:r>
            </w:p>
            <w:p w14:paraId="5A4A95B1" w14:textId="040517AE" w:rsidR="00CB05CE" w:rsidRPr="002D6188" w:rsidRDefault="00CB05CE">
              <w:pPr>
                <w:pStyle w:val="Caption"/>
                <w:jc w:val="center"/>
                <w:pPrChange w:id="570" w:author="Atiwitch Muongsorn" w:date="2019-11-26T13:53:00Z">
                  <w:pPr>
                    <w:ind w:firstLine="720"/>
                    <w:jc w:val="thaiDistribute"/>
                  </w:pPr>
                </w:pPrChange>
              </w:pPr>
            </w:p>
            <w:p w14:paraId="2E882DBC" w14:textId="77777777" w:rsidR="00893D3E" w:rsidRPr="002D6188" w:rsidRDefault="00EA52A7" w:rsidP="00C4774B">
              <w:pPr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</w:pP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นำ 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</w:rPr>
                <w:t xml:space="preserve">Line 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มาประมวลผลผ่านฟังชั่น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</w:rPr>
                <w:t xml:space="preserve"> Runable</w:t>
              </w:r>
            </w:p>
            <w:p w14:paraId="4D04DE86" w14:textId="77777777" w:rsidR="00B142CC" w:rsidRDefault="00EA52A7" w:rsidP="00A30B76">
              <w:pPr>
                <w:ind w:firstLine="720"/>
                <w:jc w:val="thaiDistribute"/>
                <w:rPr>
                  <w:ins w:id="571" w:author="Atiwitch Muongsorn" w:date="2019-11-26T13:55:00Z"/>
                  <w:rFonts w:ascii="TH Sarabun New" w:hAnsi="TH Sarabun New" w:cs="TH Sarabun New"/>
                  <w:sz w:val="36"/>
                  <w:szCs w:val="36"/>
                </w:rPr>
              </w:pP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ฟังก์ชั่น 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</w:rPr>
                <w:t xml:space="preserve">Runable </w:t>
              </w:r>
              <w:ins w:id="572" w:author="Atiwitch Muongsorn" w:date="2019-11-26T13:55:00Z">
                <w:r w:rsidR="00B142CC"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มีการทำงานต่อไปนี้</w:t>
                </w:r>
              </w:ins>
            </w:p>
            <w:p w14:paraId="0B0D6995" w14:textId="4A19578D" w:rsidR="00B142CC" w:rsidRPr="00B142CC" w:rsidRDefault="00B142CC">
              <w:pPr>
                <w:pStyle w:val="ListParagraph"/>
                <w:numPr>
                  <w:ilvl w:val="0"/>
                  <w:numId w:val="21"/>
                </w:numPr>
                <w:jc w:val="thaiDistribute"/>
                <w:rPr>
                  <w:moveTo w:id="573" w:author="Atiwitch Muongsorn" w:date="2019-11-26T13:55:00Z"/>
                  <w:rFonts w:ascii="TH Sarabun New" w:hAnsi="TH Sarabun New" w:cs="TH Sarabun New"/>
                  <w:color w:val="auto"/>
                  <w:sz w:val="36"/>
                  <w:szCs w:val="36"/>
                  <w:rPrChange w:id="574" w:author="Atiwitch Muongsorn" w:date="2019-11-26T13:55:00Z">
                    <w:rPr>
                      <w:moveTo w:id="575" w:author="Atiwitch Muongsorn" w:date="2019-11-26T13:55:00Z"/>
                    </w:rPr>
                  </w:rPrChange>
                </w:rPr>
                <w:pPrChange w:id="576" w:author="Atiwitch Muongsorn" w:date="2019-11-26T13:55:00Z">
                  <w:pPr>
                    <w:ind w:firstLine="720"/>
                    <w:jc w:val="thaiDistribute"/>
                  </w:pPr>
                </w:pPrChange>
              </w:pPr>
              <w:moveToRangeStart w:id="577" w:author="Atiwitch Muongsorn" w:date="2019-11-26T13:55:00Z" w:name="move25668942"/>
              <w:moveTo w:id="578" w:author="Atiwitch Muongsorn" w:date="2019-11-26T13:55:00Z">
                <w:r w:rsidRPr="00B142C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579" w:author="Atiwitch Muongsorn" w:date="2019-11-26T13:55:00Z">
                      <w:rPr>
                        <w:cs/>
                      </w:rPr>
                    </w:rPrChange>
                  </w:rPr>
                  <w:t>นำ</w:t>
                </w:r>
              </w:moveTo>
              <w:ins w:id="580" w:author="Atiwitch Muongsorn" w:date="2019-11-26T13:55:00Z">
                <w:r>
                  <w:rPr>
                    <w:rFonts w:ascii="TH Sarabun New" w:hAnsi="TH Sarabun New" w:cs="TH Sarabun New" w:hint="cs"/>
                    <w:color w:val="auto"/>
                    <w:sz w:val="36"/>
                    <w:szCs w:val="36"/>
                    <w:cs/>
                  </w:rPr>
                  <w:t>แต่</w:t>
                </w:r>
              </w:ins>
              <w:moveTo w:id="581" w:author="Atiwitch Muongsorn" w:date="2019-11-26T13:55:00Z">
                <w:r w:rsidRPr="00B142C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582" w:author="Atiwitch Muongsorn" w:date="2019-11-26T13:55:00Z">
                      <w:rPr>
                        <w:cs/>
                      </w:rPr>
                    </w:rPrChange>
                  </w:rPr>
                  <w:t>บรรทัด</w:t>
                </w:r>
                <w:del w:id="583" w:author="Atiwitch Muongsorn" w:date="2019-11-26T13:55:00Z">
                  <w:r w:rsidRPr="00B142C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cs/>
                      <w:rPrChange w:id="584" w:author="Atiwitch Muongsorn" w:date="2019-11-26T13:55:00Z">
                        <w:rPr>
                          <w:cs/>
                        </w:rPr>
                      </w:rPrChange>
                    </w:rPr>
                    <w:delText>แต่ละบรรทัด</w:delText>
                  </w:r>
                </w:del>
              </w:moveTo>
              <w:ins w:id="585" w:author="Atiwitch Muongsorn" w:date="2019-11-26T13:55:00Z">
                <w:r>
                  <w:rPr>
                    <w:rFonts w:ascii="TH Sarabun New" w:hAnsi="TH Sarabun New" w:cs="TH Sarabun New" w:hint="cs"/>
                    <w:color w:val="auto"/>
                    <w:sz w:val="36"/>
                    <w:szCs w:val="36"/>
                    <w:cs/>
                  </w:rPr>
                  <w:t xml:space="preserve">ใน </w:t>
                </w:r>
                <w:r>
                  <w:rPr>
                    <w:rFonts w:ascii="TH Sarabun New" w:hAnsi="TH Sarabun New" w:cs="TH Sarabun New"/>
                    <w:color w:val="auto"/>
                    <w:sz w:val="36"/>
                    <w:szCs w:val="36"/>
                  </w:rPr>
                  <w:t xml:space="preserve">Line </w:t>
                </w:r>
              </w:ins>
              <w:moveTo w:id="586" w:author="Atiwitch Muongsorn" w:date="2019-11-26T13:55:00Z">
                <w:r w:rsidRPr="00B142C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587" w:author="Atiwitch Muongsorn" w:date="2019-11-26T13:55:00Z">
                      <w:rPr>
                        <w:cs/>
                      </w:rPr>
                    </w:rPrChange>
                  </w:rPr>
                  <w:t>มาประมวลผลโดยใช้</w:t>
                </w:r>
                <w:r w:rsidRPr="00B142C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rPrChange w:id="588" w:author="Atiwitch Muongsorn" w:date="2019-11-26T13:55:00Z">
                      <w:rPr/>
                    </w:rPrChange>
                  </w:rPr>
                  <w:t xml:space="preserve"> Pointer </w:t>
                </w:r>
                <w:r w:rsidRPr="00B142C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589" w:author="Atiwitch Muongsorn" w:date="2019-11-26T13:55:00Z">
                      <w:rPr>
                        <w:cs/>
                      </w:rPr>
                    </w:rPrChange>
                  </w:rPr>
                  <w:t>เพื่อระบุว่าจะทำการให้ประมวลผลคำสั่งที่เท่าไหร่ของบรรทัดนั่น</w:t>
                </w:r>
                <w:del w:id="590" w:author="Atiwitch Muongsorn" w:date="2019-11-26T13:56:00Z">
                  <w:r w:rsidRPr="00B142C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cs/>
                      <w:rPrChange w:id="591" w:author="Atiwitch Muongsorn" w:date="2019-11-26T13:55:00Z">
                        <w:rPr>
                          <w:cs/>
                        </w:rPr>
                      </w:rPrChange>
                    </w:rPr>
                    <w:delText>ๆไหน</w:delText>
                  </w:r>
                </w:del>
              </w:moveTo>
            </w:p>
            <w:p w14:paraId="1C98330D" w14:textId="549C33E7" w:rsidR="00B142CC" w:rsidDel="001A6CC9" w:rsidRDefault="00B142CC">
              <w:pPr>
                <w:pStyle w:val="ListParagraph"/>
                <w:numPr>
                  <w:ilvl w:val="0"/>
                  <w:numId w:val="21"/>
                </w:numPr>
                <w:jc w:val="thaiDistribute"/>
                <w:rPr>
                  <w:del w:id="592" w:author="Atiwitch Muongsorn" w:date="2019-11-26T13:56:00Z"/>
                  <w:rFonts w:ascii="TH Sarabun New" w:hAnsi="TH Sarabun New" w:cs="TH Sarabun New"/>
                  <w:color w:val="auto"/>
                  <w:sz w:val="36"/>
                  <w:szCs w:val="36"/>
                </w:rPr>
                <w:pPrChange w:id="593" w:author="Atiwitch Muongsorn" w:date="2019-11-26T13:56:00Z">
                  <w:pPr>
                    <w:ind w:firstLine="720"/>
                    <w:jc w:val="thaiDistribute"/>
                  </w:pPr>
                </w:pPrChange>
              </w:pPr>
              <w:moveTo w:id="594" w:author="Atiwitch Muongsorn" w:date="2019-11-26T13:55:00Z">
                <w:del w:id="595" w:author="Atiwitch Muongsorn" w:date="2019-11-26T13:55:00Z">
                  <w:r w:rsidRPr="00B142C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cs/>
                      <w:rPrChange w:id="596" w:author="Atiwitch Muongsorn" w:date="2019-11-26T13:55:00Z">
                        <w:rPr>
                          <w:cs/>
                        </w:rPr>
                      </w:rPrChange>
                    </w:rPr>
                    <w:delText>8.</w:delText>
                  </w:r>
                </w:del>
                <w:r w:rsidRPr="00B142C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597" w:author="Atiwitch Muongsorn" w:date="2019-11-26T13:55:00Z">
                      <w:rPr>
                        <w:cs/>
                      </w:rPr>
                    </w:rPrChange>
                  </w:rPr>
                  <w:t>นำคำสั่งที่</w:t>
                </w:r>
                <w:r w:rsidRPr="00B142C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rPrChange w:id="598" w:author="Atiwitch Muongsorn" w:date="2019-11-26T13:55:00Z">
                      <w:rPr/>
                    </w:rPrChange>
                  </w:rPr>
                  <w:t xml:space="preserve"> Pointer </w:t>
                </w:r>
                <w:r w:rsidRPr="00B142C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599" w:author="Atiwitch Muongsorn" w:date="2019-11-26T13:55:00Z">
                      <w:rPr>
                        <w:cs/>
                      </w:rPr>
                    </w:rPrChange>
                  </w:rPr>
                  <w:t xml:space="preserve">ชี้อยู่มาใส่ </w:t>
                </w:r>
                <w:r w:rsidRPr="00B142C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rPrChange w:id="600" w:author="Atiwitch Muongsorn" w:date="2019-11-26T13:55:00Z">
                      <w:rPr/>
                    </w:rPrChange>
                  </w:rPr>
                  <w:t xml:space="preserve">Stack </w:t>
                </w:r>
                <w:r w:rsidRPr="00B142C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601" w:author="Atiwitch Muongsorn" w:date="2019-11-26T13:55:00Z">
                      <w:rPr>
                        <w:cs/>
                      </w:rPr>
                    </w:rPrChange>
                  </w:rPr>
                  <w:t>และทำการเช็คว่าคำนั่นเป็นคำสั่งประเภทไหน</w:t>
                </w:r>
                <w:del w:id="602" w:author="Atiwitch Muongsorn" w:date="2019-11-26T13:56:00Z">
                  <w:r w:rsidRPr="00B142CC" w:rsidDel="00B142CC">
                    <w:rPr>
                      <w:rFonts w:ascii="TH Sarabun New" w:hAnsi="TH Sarabun New" w:cs="TH Sarabun New"/>
                      <w:color w:val="auto"/>
                      <w:sz w:val="36"/>
                      <w:szCs w:val="36"/>
                      <w:cs/>
                      <w:rPrChange w:id="603" w:author="Atiwitch Muongsorn" w:date="2019-11-26T13:55:00Z">
                        <w:rPr>
                          <w:cs/>
                        </w:rPr>
                      </w:rPrChange>
                    </w:rPr>
                    <w:delText>และ</w:delText>
                  </w:r>
                </w:del>
              </w:moveTo>
              <w:ins w:id="604" w:author="Atiwitch Muongsorn" w:date="2019-11-26T13:56:00Z">
                <w:r>
                  <w:rPr>
                    <w:rFonts w:ascii="TH Sarabun New" w:hAnsi="TH Sarabun New" w:cs="TH Sarabun New"/>
                    <w:color w:val="auto"/>
                    <w:sz w:val="36"/>
                    <w:szCs w:val="36"/>
                  </w:rPr>
                  <w:t xml:space="preserve"> </w:t>
                </w:r>
              </w:ins>
              <w:moveTo w:id="605" w:author="Atiwitch Muongsorn" w:date="2019-11-26T13:55:00Z">
                <w:r w:rsidRPr="00B142C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606" w:author="Atiwitch Muongsorn" w:date="2019-11-26T13:55:00Z">
                      <w:rPr>
                        <w:cs/>
                      </w:rPr>
                    </w:rPrChange>
                  </w:rPr>
                  <w:t>ทำการประมวลผล</w:t>
                </w:r>
              </w:moveTo>
              <w:ins w:id="607" w:author="Atiwitch Muongsorn" w:date="2019-11-26T13:56:00Z">
                <w:r>
                  <w:rPr>
                    <w:rFonts w:ascii="TH Sarabun New" w:hAnsi="TH Sarabun New" w:cs="TH Sarabun New"/>
                    <w:color w:val="auto"/>
                    <w:sz w:val="36"/>
                    <w:szCs w:val="36"/>
                  </w:rPr>
                  <w:t xml:space="preserve"> </w:t>
                </w:r>
              </w:ins>
              <w:moveTo w:id="608" w:author="Atiwitch Muongsorn" w:date="2019-11-26T13:55:00Z">
                <w:r w:rsidRPr="00B142CC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  <w:rPrChange w:id="609" w:author="Atiwitch Muongsorn" w:date="2019-11-26T13:55:00Z">
                      <w:rPr>
                        <w:cs/>
                      </w:rPr>
                    </w:rPrChange>
                  </w:rPr>
                  <w:t>และแสดงผล</w:t>
                </w:r>
              </w:moveTo>
            </w:p>
            <w:moveToRangeEnd w:id="577"/>
            <w:p w14:paraId="02823A8B" w14:textId="77777777" w:rsidR="001A6CC9" w:rsidRPr="001A6CC9" w:rsidRDefault="001A6CC9">
              <w:pPr>
                <w:pStyle w:val="ListParagraph"/>
                <w:numPr>
                  <w:ilvl w:val="0"/>
                  <w:numId w:val="21"/>
                </w:numPr>
                <w:jc w:val="thaiDistribute"/>
                <w:rPr>
                  <w:ins w:id="610" w:author="Atiwitch Muongsorn" w:date="2019-11-26T13:57:00Z"/>
                  <w:rFonts w:ascii="TH Sarabun New" w:hAnsi="TH Sarabun New" w:cs="TH Sarabun New"/>
                  <w:color w:val="auto"/>
                  <w:sz w:val="36"/>
                  <w:szCs w:val="36"/>
                  <w:rPrChange w:id="611" w:author="Atiwitch Muongsorn" w:date="2019-11-26T13:57:00Z">
                    <w:rPr>
                      <w:ins w:id="612" w:author="Atiwitch Muongsorn" w:date="2019-11-26T13:57:00Z"/>
                    </w:rPr>
                  </w:rPrChange>
                </w:rPr>
                <w:pPrChange w:id="613" w:author="Atiwitch Muongsorn" w:date="2019-11-26T13:57:00Z">
                  <w:pPr>
                    <w:ind w:firstLine="720"/>
                    <w:jc w:val="thaiDistribute"/>
                  </w:pPr>
                </w:pPrChange>
              </w:pPr>
            </w:p>
            <w:p w14:paraId="0F737DD7" w14:textId="4FB6A216" w:rsidR="00B142CC" w:rsidRPr="00B142CC" w:rsidRDefault="001A6CC9">
              <w:pPr>
                <w:pStyle w:val="ListParagraph"/>
                <w:numPr>
                  <w:ilvl w:val="0"/>
                  <w:numId w:val="21"/>
                </w:numPr>
                <w:jc w:val="thaiDistribute"/>
                <w:rPr>
                  <w:ins w:id="614" w:author="Atiwitch Muongsorn" w:date="2019-11-26T13:55:00Z"/>
                  <w:rFonts w:ascii="TH Sarabun New" w:hAnsi="TH Sarabun New" w:cs="TH Sarabun New"/>
                  <w:sz w:val="36"/>
                  <w:szCs w:val="36"/>
                  <w:rPrChange w:id="615" w:author="Atiwitch Muongsorn" w:date="2019-11-26T13:56:00Z">
                    <w:rPr>
                      <w:ins w:id="616" w:author="Atiwitch Muongsorn" w:date="2019-11-26T13:55:00Z"/>
                    </w:rPr>
                  </w:rPrChange>
                </w:rPr>
                <w:pPrChange w:id="617" w:author="Atiwitch Muongsorn" w:date="2019-11-26T13:56:00Z">
                  <w:pPr>
                    <w:ind w:firstLine="720"/>
                    <w:jc w:val="thaiDistribute"/>
                  </w:pPr>
                </w:pPrChange>
              </w:pPr>
              <w:ins w:id="618" w:author="Atiwitch Muongsorn" w:date="2019-11-26T13:57:00Z">
                <w:r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>เมื่อประมวลผล</w:t>
                </w:r>
                <w:r w:rsidRPr="002D6188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 xml:space="preserve">ที่ </w:t>
                </w:r>
                <w:r w:rsidRPr="002D6188"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Pointer </w:t>
                </w:r>
                <w:r w:rsidRPr="002D6188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 xml:space="preserve">ชี้ใน </w:t>
                </w:r>
                <w:r w:rsidRPr="002D6188"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Line </w:t>
                </w:r>
                <w:r w:rsidRPr="002D6188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>เสร็จจึงเลื่อน</w:t>
                </w:r>
                <w:r w:rsidRPr="002D6188"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 Pointer </w:t>
                </w:r>
                <w:r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>ชี้</w:t>
                </w:r>
                <w:r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บรรทัดถัดไป</w:t>
                </w:r>
                <w:r w:rsidRPr="002D6188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>ถัดไป</w:t>
                </w:r>
              </w:ins>
            </w:p>
            <w:p w14:paraId="394F5373" w14:textId="7198DEB6" w:rsidR="00EA52A7" w:rsidRPr="002D6188" w:rsidDel="00B142CC" w:rsidRDefault="00EA52A7" w:rsidP="00C4774B">
              <w:pPr>
                <w:ind w:firstLine="720"/>
                <w:jc w:val="thaiDistribute"/>
                <w:rPr>
                  <w:del w:id="619" w:author="Atiwitch Muongsorn" w:date="2019-11-26T13:56:00Z"/>
                  <w:rFonts w:ascii="TH Sarabun New" w:hAnsi="TH Sarabun New" w:cs="TH Sarabun New"/>
                  <w:sz w:val="36"/>
                  <w:szCs w:val="36"/>
                </w:rPr>
              </w:pPr>
              <w:del w:id="620" w:author="Atiwitch Muongsorn" w:date="2019-11-26T13:56:00Z"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 xml:space="preserve">รับพารามิเตอร์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</w:rPr>
                  <w:delText xml:space="preserve">Line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 xml:space="preserve">เพื่อไปประมวลผล และมีค่า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</w:rPr>
                  <w:delText xml:space="preserve">Pointer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 xml:space="preserve">เพื่อชี้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</w:rPr>
                  <w:delText xml:space="preserve">Element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 xml:space="preserve">ใน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</w:rPr>
                  <w:delText xml:space="preserve">Line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 xml:space="preserve">ที่ต้องการนำไปประมวลผล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</w:rPr>
                  <w:delText xml:space="preserve">Runable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 xml:space="preserve">จะทำการดึง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</w:rPr>
                  <w:delText xml:space="preserve">Element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 xml:space="preserve">ใน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</w:rPr>
                  <w:delText xml:space="preserve">Line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 xml:space="preserve">ที่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</w:rPr>
                  <w:delText xml:space="preserve">Pointer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 xml:space="preserve">กำลังชี้อยู่ใส่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</w:rPr>
                  <w:delText>Stack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 xml:space="preserve"> ซึ่งในเริ่มต้นจะชี้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</w:rPr>
                  <w:delText xml:space="preserve">Element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 xml:space="preserve">ที่หนึ่งของ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</w:rPr>
                  <w:delText xml:space="preserve">Line </w:delText>
                </w:r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 xml:space="preserve">แล้วเข้าสู่ฟังก์ชั่น </w:delText>
                </w:r>
                <w:commentRangeStart w:id="621"/>
                <w:r w:rsidRPr="002D6188" w:rsidDel="00B142CC">
                  <w:rPr>
                    <w:rFonts w:ascii="TH Sarabun New" w:hAnsi="TH Sarabun New" w:cs="TH Sarabun New"/>
                    <w:sz w:val="36"/>
                    <w:szCs w:val="36"/>
                  </w:rPr>
                  <w:delText>Read</w:delText>
                </w:r>
                <w:commentRangeEnd w:id="621"/>
                <w:r w:rsidR="00B345BA" w:rsidDel="00B142CC">
                  <w:rPr>
                    <w:rStyle w:val="CommentReference"/>
                    <w:rFonts w:cs="Angsana New"/>
                  </w:rPr>
                  <w:commentReference w:id="621"/>
                </w:r>
              </w:del>
            </w:p>
            <w:p w14:paraId="33412790" w14:textId="77777777" w:rsidR="00114B2B" w:rsidRPr="002D6188" w:rsidRDefault="00EA52A7" w:rsidP="00A30B76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</w:pP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ฟังก์ชั่น 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</w:rPr>
                <w:t xml:space="preserve">Read 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รับพารามิเตอร์</w:t>
              </w:r>
              <w:r w:rsidR="00114B2B"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ค่าล่าสุดที่ใส่ใน </w:t>
              </w:r>
              <w:r w:rsidR="00114B2B" w:rsidRPr="002D6188">
                <w:rPr>
                  <w:rFonts w:ascii="TH Sarabun New" w:hAnsi="TH Sarabun New" w:cs="TH Sarabun New"/>
                  <w:sz w:val="36"/>
                  <w:szCs w:val="36"/>
                </w:rPr>
                <w:t xml:space="preserve">Stack </w:t>
              </w:r>
              <w:r w:rsidR="00114B2B"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มาแปลงเป็น </w:t>
              </w:r>
              <w:r w:rsidR="00114B2B" w:rsidRPr="002D6188">
                <w:rPr>
                  <w:rFonts w:ascii="TH Sarabun New" w:hAnsi="TH Sarabun New" w:cs="TH Sarabun New"/>
                  <w:sz w:val="36"/>
                  <w:szCs w:val="36"/>
                </w:rPr>
                <w:t xml:space="preserve">Token </w:t>
              </w:r>
              <w:r w:rsidR="00114B2B"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จากนั้นจึงเข้าสู่ฟังก์ชั่น </w:t>
              </w:r>
              <w:r w:rsidR="00114B2B" w:rsidRPr="002D6188">
                <w:rPr>
                  <w:rFonts w:ascii="TH Sarabun New" w:hAnsi="TH Sarabun New" w:cs="TH Sarabun New"/>
                  <w:sz w:val="36"/>
                  <w:szCs w:val="36"/>
                </w:rPr>
                <w:t>Check</w:t>
              </w:r>
            </w:p>
            <w:p w14:paraId="65978F69" w14:textId="4E0C7F8E" w:rsidR="00114B2B" w:rsidRPr="002D6188" w:rsidDel="001A6CC9" w:rsidRDefault="00114B2B" w:rsidP="00A30B76">
              <w:pPr>
                <w:ind w:firstLine="720"/>
                <w:jc w:val="thaiDistribute"/>
                <w:rPr>
                  <w:del w:id="622" w:author="Atiwitch Muongsorn" w:date="2019-11-26T13:57:00Z"/>
                  <w:rFonts w:ascii="TH Sarabun New" w:hAnsi="TH Sarabun New" w:cs="TH Sarabun New"/>
                  <w:sz w:val="36"/>
                  <w:szCs w:val="36"/>
                </w:rPr>
              </w:pP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ฟังกชั่น 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</w:rPr>
                <w:t xml:space="preserve">Check 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รับพารามิเตอร์ 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</w:rPr>
                <w:t>Token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 มาเช็คว่าแต่ละ 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</w:rPr>
                <w:t xml:space="preserve">Element 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ของ 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</w:rPr>
                <w:t xml:space="preserve">Token </w:t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มีความหมายว่าอะไร หาก</w:t>
              </w:r>
              <w:ins w:id="623" w:author="winJ" w:date="2019-11-25T23:33:00Z">
                <w:r w:rsidR="00FA3A7F"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ข้อ</w:t>
                </w:r>
              </w:ins>
              <w:commentRangeStart w:id="624"/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ความ</w:t>
              </w:r>
              <w:commentRangeEnd w:id="624"/>
              <w:r w:rsidR="00B345BA">
                <w:rPr>
                  <w:rStyle w:val="CommentReference"/>
                  <w:rFonts w:cs="Angsana New"/>
                </w:rPr>
                <w:commentReference w:id="624"/>
              </w: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นั้นมีการแสดงผลจึงนำไปประ</w:t>
              </w:r>
              <w:ins w:id="625" w:author="winJ" w:date="2019-11-25T23:34:00Z">
                <w:r w:rsidR="00FA3A7F"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มวล</w:t>
                </w:r>
              </w:ins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ผลในตัวเกมต่อ</w:t>
              </w:r>
            </w:p>
            <w:p w14:paraId="02658FA8" w14:textId="1E77CD80" w:rsidR="00114B2B" w:rsidDel="00B142CC" w:rsidRDefault="00114B2B" w:rsidP="00A30B76">
              <w:pPr>
                <w:ind w:firstLine="720"/>
                <w:jc w:val="thaiDistribute"/>
                <w:rPr>
                  <w:ins w:id="626" w:author="winJ" w:date="2019-11-26T00:06:00Z"/>
                  <w:del w:id="627" w:author="Atiwitch Muongsorn" w:date="2019-11-26T13:56:00Z"/>
                  <w:rFonts w:ascii="TH Sarabun New" w:hAnsi="TH Sarabun New" w:cs="TH Sarabun New"/>
                  <w:sz w:val="36"/>
                  <w:szCs w:val="36"/>
                </w:rPr>
              </w:pPr>
              <w:del w:id="628" w:author="Atiwitch Muongsorn" w:date="2019-11-26T13:57:00Z">
                <w:r w:rsidRPr="002D6188" w:rsidDel="001A6CC9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 xml:space="preserve">เมื่อประมวลผล </w:delText>
                </w:r>
                <w:r w:rsidRPr="002D6188" w:rsidDel="001A6CC9">
                  <w:rPr>
                    <w:rFonts w:ascii="TH Sarabun New" w:hAnsi="TH Sarabun New" w:cs="TH Sarabun New"/>
                    <w:sz w:val="36"/>
                    <w:szCs w:val="36"/>
                  </w:rPr>
                  <w:delText xml:space="preserve">Element </w:delText>
                </w:r>
                <w:r w:rsidRPr="002D6188" w:rsidDel="001A6CC9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 xml:space="preserve">ที่ </w:delText>
                </w:r>
                <w:r w:rsidRPr="002D6188" w:rsidDel="001A6CC9">
                  <w:rPr>
                    <w:rFonts w:ascii="TH Sarabun New" w:hAnsi="TH Sarabun New" w:cs="TH Sarabun New"/>
                    <w:sz w:val="36"/>
                    <w:szCs w:val="36"/>
                  </w:rPr>
                  <w:delText xml:space="preserve">Pointer </w:delText>
                </w:r>
                <w:r w:rsidRPr="002D6188" w:rsidDel="001A6CC9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 xml:space="preserve">ชี้ใน </w:delText>
                </w:r>
                <w:r w:rsidRPr="002D6188" w:rsidDel="001A6CC9">
                  <w:rPr>
                    <w:rFonts w:ascii="TH Sarabun New" w:hAnsi="TH Sarabun New" w:cs="TH Sarabun New"/>
                    <w:sz w:val="36"/>
                    <w:szCs w:val="36"/>
                  </w:rPr>
                  <w:delText xml:space="preserve">Line </w:delText>
                </w:r>
                <w:r w:rsidRPr="002D6188" w:rsidDel="001A6CC9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>เสร็จจึงเลื่อน</w:delText>
                </w:r>
                <w:r w:rsidRPr="002D6188" w:rsidDel="001A6CC9">
                  <w:rPr>
                    <w:rFonts w:ascii="TH Sarabun New" w:hAnsi="TH Sarabun New" w:cs="TH Sarabun New"/>
                    <w:sz w:val="36"/>
                    <w:szCs w:val="36"/>
                  </w:rPr>
                  <w:delText xml:space="preserve"> Pointer </w:delText>
                </w:r>
                <w:r w:rsidRPr="002D6188" w:rsidDel="001A6CC9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 xml:space="preserve">ชี้ </w:delText>
                </w:r>
                <w:r w:rsidRPr="002D6188" w:rsidDel="001A6CC9">
                  <w:rPr>
                    <w:rFonts w:ascii="TH Sarabun New" w:hAnsi="TH Sarabun New" w:cs="TH Sarabun New"/>
                    <w:sz w:val="36"/>
                    <w:szCs w:val="36"/>
                  </w:rPr>
                  <w:delText xml:space="preserve">Element </w:delText>
                </w:r>
                <w:r w:rsidRPr="002D6188" w:rsidDel="001A6CC9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delText>ถัดไป</w:delText>
                </w:r>
              </w:del>
            </w:p>
            <w:p w14:paraId="68FC6FF7" w14:textId="10A4CEF3" w:rsidR="00F950F9" w:rsidRPr="00F950F9" w:rsidDel="00B142CC" w:rsidRDefault="00F950F9" w:rsidP="00A30B76">
              <w:pPr>
                <w:ind w:firstLine="720"/>
                <w:jc w:val="thaiDistribute"/>
                <w:rPr>
                  <w:ins w:id="629" w:author="winJ" w:date="2019-11-26T00:09:00Z"/>
                  <w:moveFrom w:id="630" w:author="Atiwitch Muongsorn" w:date="2019-11-26T13:55:00Z"/>
                  <w:rFonts w:ascii="TH Sarabun New" w:hAnsi="TH Sarabun New" w:cs="TH Sarabun New"/>
                  <w:color w:val="FF0000"/>
                  <w:sz w:val="36"/>
                  <w:szCs w:val="36"/>
                  <w:rPrChange w:id="631" w:author="winJ" w:date="2019-11-26T00:12:00Z">
                    <w:rPr>
                      <w:ins w:id="632" w:author="winJ" w:date="2019-11-26T00:09:00Z"/>
                      <w:moveFrom w:id="633" w:author="Atiwitch Muongsorn" w:date="2019-11-26T13:55:00Z"/>
                      <w:rFonts w:ascii="TH Sarabun New" w:hAnsi="TH Sarabun New" w:cs="TH Sarabun New"/>
                      <w:sz w:val="36"/>
                      <w:szCs w:val="36"/>
                    </w:rPr>
                  </w:rPrChange>
                </w:rPr>
              </w:pPr>
              <w:ins w:id="634" w:author="winJ" w:date="2019-11-26T00:08:00Z">
                <w:del w:id="635" w:author="Atiwitch Muongsorn" w:date="2019-11-26T13:56:00Z">
                  <w:r w:rsidRPr="00F950F9" w:rsidDel="00B142CC">
                    <w:rPr>
                      <w:rFonts w:ascii="TH Sarabun New" w:hAnsi="TH Sarabun New" w:cs="TH Sarabun New"/>
                      <w:color w:val="FF0000"/>
                      <w:sz w:val="36"/>
                      <w:szCs w:val="36"/>
                      <w:cs/>
                      <w:rPrChange w:id="636" w:author="winJ" w:date="2019-11-26T00:1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delText>7.</w:delText>
                  </w:r>
                </w:del>
              </w:ins>
              <w:moveFromRangeStart w:id="637" w:author="Atiwitch Muongsorn" w:date="2019-11-26T13:55:00Z" w:name="move25668942"/>
              <w:moveFrom w:id="638" w:author="Atiwitch Muongsorn" w:date="2019-11-26T13:55:00Z">
                <w:ins w:id="639" w:author="winJ" w:date="2019-11-26T00:08:00Z">
                  <w:r w:rsidRPr="00F950F9" w:rsidDel="00B142CC">
                    <w:rPr>
                      <w:rFonts w:ascii="TH Sarabun New" w:hAnsi="TH Sarabun New" w:cs="TH Sarabun New"/>
                      <w:color w:val="FF0000"/>
                      <w:sz w:val="36"/>
                      <w:szCs w:val="36"/>
                      <w:cs/>
                      <w:rPrChange w:id="640" w:author="winJ" w:date="2019-11-26T00:1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t>นำบรรทัดแต่ละบรรทัดมาประมวลผลโดยใช้</w:t>
                  </w:r>
                  <w:r w:rsidRPr="00F950F9" w:rsidDel="00B142CC">
                    <w:rPr>
                      <w:rFonts w:ascii="TH Sarabun New" w:hAnsi="TH Sarabun New" w:cs="TH Sarabun New"/>
                      <w:color w:val="FF0000"/>
                      <w:sz w:val="36"/>
                      <w:szCs w:val="36"/>
                      <w:rPrChange w:id="641" w:author="winJ" w:date="2019-11-26T00:12:00Z">
                        <w:rPr>
                          <w:rFonts w:ascii="TH Sarabun New" w:hAnsi="TH Sarabun New" w:cs="TH Sarabun New"/>
                          <w:sz w:val="36"/>
                          <w:szCs w:val="36"/>
                        </w:rPr>
                      </w:rPrChange>
                    </w:rPr>
                    <w:t xml:space="preserve"> Pointer </w:t>
                  </w:r>
                </w:ins>
                <w:ins w:id="642" w:author="winJ" w:date="2019-11-26T00:09:00Z">
                  <w:r w:rsidRPr="00F950F9" w:rsidDel="00B142CC">
                    <w:rPr>
                      <w:rFonts w:ascii="TH Sarabun New" w:hAnsi="TH Sarabun New" w:cs="TH Sarabun New"/>
                      <w:color w:val="FF0000"/>
                      <w:sz w:val="36"/>
                      <w:szCs w:val="36"/>
                      <w:cs/>
                      <w:rPrChange w:id="643" w:author="winJ" w:date="2019-11-26T00:1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t>เพื่อ</w:t>
                  </w:r>
                </w:ins>
                <w:ins w:id="644" w:author="winJ" w:date="2019-11-26T00:08:00Z">
                  <w:r w:rsidRPr="00F950F9" w:rsidDel="00B142CC">
                    <w:rPr>
                      <w:rFonts w:ascii="TH Sarabun New" w:hAnsi="TH Sarabun New" w:cs="TH Sarabun New"/>
                      <w:color w:val="FF0000"/>
                      <w:sz w:val="36"/>
                      <w:szCs w:val="36"/>
                      <w:cs/>
                      <w:rPrChange w:id="645" w:author="winJ" w:date="2019-11-26T00:1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t>ระบุว่า</w:t>
                  </w:r>
                </w:ins>
                <w:ins w:id="646" w:author="winJ" w:date="2019-11-26T00:09:00Z">
                  <w:r w:rsidRPr="00F950F9" w:rsidDel="00B142CC">
                    <w:rPr>
                      <w:rFonts w:ascii="TH Sarabun New" w:hAnsi="TH Sarabun New" w:cs="TH Sarabun New"/>
                      <w:color w:val="FF0000"/>
                      <w:sz w:val="36"/>
                      <w:szCs w:val="36"/>
                      <w:cs/>
                      <w:rPrChange w:id="647" w:author="winJ" w:date="2019-11-26T00:1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t>จะทำการ</w:t>
                  </w:r>
                </w:ins>
                <w:ins w:id="648" w:author="winJ" w:date="2019-11-26T00:08:00Z">
                  <w:r w:rsidRPr="00F950F9" w:rsidDel="00B142CC">
                    <w:rPr>
                      <w:rFonts w:ascii="TH Sarabun New" w:hAnsi="TH Sarabun New" w:cs="TH Sarabun New"/>
                      <w:color w:val="FF0000"/>
                      <w:sz w:val="36"/>
                      <w:szCs w:val="36"/>
                      <w:cs/>
                      <w:rPrChange w:id="649" w:author="winJ" w:date="2019-11-26T00:1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t>ให้ประมวลผล</w:t>
                  </w:r>
                </w:ins>
                <w:ins w:id="650" w:author="winJ" w:date="2019-11-26T00:10:00Z">
                  <w:r w:rsidRPr="00F950F9" w:rsidDel="00B142CC">
                    <w:rPr>
                      <w:rFonts w:ascii="TH Sarabun New" w:hAnsi="TH Sarabun New" w:cs="TH Sarabun New"/>
                      <w:color w:val="FF0000"/>
                      <w:sz w:val="36"/>
                      <w:szCs w:val="36"/>
                      <w:cs/>
                      <w:rPrChange w:id="651" w:author="winJ" w:date="2019-11-26T00:1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t>คำสั่งที่เท่าไหร่ของบรรทัดนั่นๆ</w:t>
                  </w:r>
                </w:ins>
                <w:ins w:id="652" w:author="winJ" w:date="2019-11-26T00:08:00Z">
                  <w:r w:rsidRPr="00F950F9" w:rsidDel="00B142CC">
                    <w:rPr>
                      <w:rFonts w:ascii="TH Sarabun New" w:hAnsi="TH Sarabun New" w:cs="TH Sarabun New"/>
                      <w:color w:val="FF0000"/>
                      <w:sz w:val="36"/>
                      <w:szCs w:val="36"/>
                      <w:cs/>
                      <w:rPrChange w:id="653" w:author="winJ" w:date="2019-11-26T00:1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t>ไหน</w:t>
                  </w:r>
                </w:ins>
              </w:moveFrom>
            </w:p>
            <w:p w14:paraId="26C87FC7" w14:textId="6E854DFA" w:rsidR="00F950F9" w:rsidRPr="00F950F9" w:rsidRDefault="00F950F9" w:rsidP="00A30B76">
              <w:pPr>
                <w:ind w:firstLine="720"/>
                <w:jc w:val="thaiDistribute"/>
                <w:rPr>
                  <w:rFonts w:ascii="TH Sarabun New" w:hAnsi="TH Sarabun New" w:cs="TH Sarabun New"/>
                  <w:color w:val="FF0000"/>
                  <w:sz w:val="36"/>
                  <w:szCs w:val="36"/>
                  <w:cs/>
                  <w:rPrChange w:id="654" w:author="winJ" w:date="2019-11-26T00:12:00Z">
                    <w:rPr>
                      <w:rFonts w:ascii="TH Sarabun New" w:hAnsi="TH Sarabun New" w:cs="TH Sarabun New"/>
                      <w:sz w:val="36"/>
                      <w:szCs w:val="36"/>
                      <w:cs/>
                    </w:rPr>
                  </w:rPrChange>
                </w:rPr>
              </w:pPr>
              <w:moveFrom w:id="655" w:author="Atiwitch Muongsorn" w:date="2019-11-26T13:55:00Z">
                <w:ins w:id="656" w:author="winJ" w:date="2019-11-26T00:09:00Z">
                  <w:r w:rsidRPr="00F950F9" w:rsidDel="00B142CC">
                    <w:rPr>
                      <w:rFonts w:ascii="TH Sarabun New" w:hAnsi="TH Sarabun New" w:cs="TH Sarabun New"/>
                      <w:color w:val="FF0000"/>
                      <w:sz w:val="36"/>
                      <w:szCs w:val="36"/>
                      <w:cs/>
                      <w:rPrChange w:id="657" w:author="winJ" w:date="2019-11-26T00:1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t>8.</w:t>
                  </w:r>
                </w:ins>
                <w:ins w:id="658" w:author="winJ" w:date="2019-11-26T00:10:00Z">
                  <w:r w:rsidRPr="00F950F9" w:rsidDel="00B142CC">
                    <w:rPr>
                      <w:rFonts w:ascii="TH Sarabun New" w:hAnsi="TH Sarabun New" w:cs="TH Sarabun New"/>
                      <w:color w:val="FF0000"/>
                      <w:sz w:val="36"/>
                      <w:szCs w:val="36"/>
                      <w:cs/>
                      <w:rPrChange w:id="659" w:author="winJ" w:date="2019-11-26T00:1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t>นำคำสั่งที่</w:t>
                  </w:r>
                  <w:r w:rsidRPr="00F950F9" w:rsidDel="00B142CC">
                    <w:rPr>
                      <w:rFonts w:ascii="TH Sarabun New" w:hAnsi="TH Sarabun New" w:cs="TH Sarabun New"/>
                      <w:color w:val="FF0000"/>
                      <w:sz w:val="36"/>
                      <w:szCs w:val="36"/>
                      <w:rPrChange w:id="660" w:author="winJ" w:date="2019-11-26T00:12:00Z">
                        <w:rPr>
                          <w:rFonts w:ascii="TH Sarabun New" w:hAnsi="TH Sarabun New" w:cs="TH Sarabun New"/>
                          <w:sz w:val="36"/>
                          <w:szCs w:val="36"/>
                        </w:rPr>
                      </w:rPrChange>
                    </w:rPr>
                    <w:t xml:space="preserve"> Pointer </w:t>
                  </w:r>
                  <w:r w:rsidRPr="00F950F9" w:rsidDel="00B142CC">
                    <w:rPr>
                      <w:rFonts w:ascii="TH Sarabun New" w:hAnsi="TH Sarabun New" w:cs="TH Sarabun New"/>
                      <w:color w:val="FF0000"/>
                      <w:sz w:val="36"/>
                      <w:szCs w:val="36"/>
                      <w:cs/>
                      <w:rPrChange w:id="661" w:author="winJ" w:date="2019-11-26T00:1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t xml:space="preserve">ชี้อยู่มาใส่ </w:t>
                  </w:r>
                  <w:r w:rsidRPr="00F950F9" w:rsidDel="00B142CC">
                    <w:rPr>
                      <w:rFonts w:ascii="TH Sarabun New" w:hAnsi="TH Sarabun New" w:cs="TH Sarabun New"/>
                      <w:color w:val="FF0000"/>
                      <w:sz w:val="36"/>
                      <w:szCs w:val="36"/>
                      <w:rPrChange w:id="662" w:author="winJ" w:date="2019-11-26T00:12:00Z">
                        <w:rPr>
                          <w:rFonts w:ascii="TH Sarabun New" w:hAnsi="TH Sarabun New" w:cs="TH Sarabun New"/>
                          <w:sz w:val="36"/>
                          <w:szCs w:val="36"/>
                        </w:rPr>
                      </w:rPrChange>
                    </w:rPr>
                    <w:t xml:space="preserve">Stack </w:t>
                  </w:r>
                  <w:r w:rsidRPr="00F950F9" w:rsidDel="00B142CC">
                    <w:rPr>
                      <w:rFonts w:ascii="TH Sarabun New" w:hAnsi="TH Sarabun New" w:cs="TH Sarabun New"/>
                      <w:color w:val="FF0000"/>
                      <w:sz w:val="36"/>
                      <w:szCs w:val="36"/>
                      <w:cs/>
                      <w:rPrChange w:id="663" w:author="winJ" w:date="2019-11-26T00:1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t>และทำการ</w:t>
                  </w:r>
                </w:ins>
                <w:ins w:id="664" w:author="winJ" w:date="2019-11-26T00:11:00Z">
                  <w:r w:rsidRPr="00F950F9" w:rsidDel="00B142CC">
                    <w:rPr>
                      <w:rFonts w:ascii="TH Sarabun New" w:hAnsi="TH Sarabun New" w:cs="TH Sarabun New"/>
                      <w:color w:val="FF0000"/>
                      <w:sz w:val="36"/>
                      <w:szCs w:val="36"/>
                      <w:cs/>
                      <w:rPrChange w:id="665" w:author="winJ" w:date="2019-11-26T00:12:00Z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rPrChange>
                    </w:rPr>
                    <w:t>เช็คว่าคำนั่นเป็นคำสั่งประเภทไหนและทำการประมวลผลและแสดงผล</w:t>
                  </w:r>
                </w:ins>
              </w:moveFrom>
              <w:moveFromRangeEnd w:id="637"/>
            </w:p>
            <w:p w14:paraId="3E0055B7" w14:textId="77777777" w:rsidR="005105BC" w:rsidRPr="002D6188" w:rsidRDefault="005105BC">
              <w:pPr>
                <w:jc w:val="thaiDistribute"/>
                <w:rPr>
                  <w:rFonts w:ascii="TH Sarabun New" w:hAnsi="TH Sarabun New" w:cs="TH Sarabun New"/>
                  <w:sz w:val="36"/>
                  <w:szCs w:val="36"/>
                  <w:cs/>
                </w:rPr>
                <w:pPrChange w:id="666" w:author="Atiwitch Muongsorn" w:date="2019-11-26T13:40:00Z">
                  <w:pPr/>
                </w:pPrChange>
              </w:pP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br w:type="page"/>
              </w:r>
            </w:p>
            <w:p w14:paraId="5E10682C" w14:textId="2108C86C" w:rsidR="005105BC" w:rsidRPr="002D6188" w:rsidRDefault="00897539" w:rsidP="00C4774B">
              <w:pPr>
                <w:jc w:val="thaiDistribute"/>
                <w:rPr>
                  <w:rFonts w:ascii="TH Sarabun New" w:hAnsi="TH Sarabun New" w:cs="TH Sarabun New"/>
                  <w:sz w:val="36"/>
                  <w:szCs w:val="36"/>
                  <w:lang w:eastAsia="zh-CN"/>
                </w:rPr>
              </w:pP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lastRenderedPageBreak/>
                <w:t>ส่วนของการทำงานของระบบแบบคำสั่ง</w:t>
              </w:r>
              <w:r w:rsidRPr="00A30B76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  <w:rPrChange w:id="667" w:author="Atiwitch Muongsorn" w:date="2019-11-26T13:58:00Z">
                    <w:rPr>
                      <w:rFonts w:ascii="TH Sarabun New" w:hAnsi="TH Sarabun New" w:cs="TH Sarabun New"/>
                      <w:sz w:val="36"/>
                      <w:szCs w:val="36"/>
                      <w:highlight w:val="yellow"/>
                      <w:cs/>
                    </w:rPr>
                  </w:rPrChange>
                </w:rPr>
                <w:t>ปกติ</w:t>
              </w:r>
              <w:r w:rsidR="00B345BA" w:rsidRPr="00A30B76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  <w:rPrChange w:id="668" w:author="Atiwitch Muongsorn" w:date="2019-11-26T13:58:00Z">
                    <w:rPr>
                      <w:rFonts w:ascii="TH Sarabun New" w:hAnsi="TH Sarabun New" w:cs="TH Sarabun New"/>
                      <w:sz w:val="36"/>
                      <w:szCs w:val="36"/>
                      <w:highlight w:val="yellow"/>
                      <w:cs/>
                    </w:rPr>
                  </w:rPrChange>
                </w:rPr>
                <w:t xml:space="preserve">จะมี </w:t>
              </w:r>
              <w:r w:rsidR="00B345BA" w:rsidRPr="00A30B76">
                <w:rPr>
                  <w:rFonts w:ascii="TH Sarabun New" w:hAnsi="TH Sarabun New" w:cs="TH Sarabun New"/>
                  <w:color w:val="auto"/>
                  <w:sz w:val="36"/>
                  <w:szCs w:val="36"/>
                  <w:lang w:eastAsia="zh-CN"/>
                  <w:rPrChange w:id="669" w:author="Atiwitch Muongsorn" w:date="2019-11-26T13:58:00Z">
                    <w:rPr>
                      <w:rFonts w:ascii="TH Sarabun New" w:hAnsi="TH Sarabun New" w:cs="TH Sarabun New"/>
                      <w:sz w:val="36"/>
                      <w:szCs w:val="36"/>
                      <w:highlight w:val="yellow"/>
                      <w:lang w:eastAsia="zh-CN"/>
                    </w:rPr>
                  </w:rPrChange>
                </w:rPr>
                <w:t xml:space="preserve">flowchart </w:t>
              </w:r>
              <w:r w:rsidR="00B345BA" w:rsidRPr="00A30B76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  <w:lang w:eastAsia="zh-CN"/>
                  <w:rPrChange w:id="670" w:author="Atiwitch Muongsorn" w:date="2019-11-26T13:58:00Z">
                    <w:rPr>
                      <w:rFonts w:ascii="TH Sarabun New" w:hAnsi="TH Sarabun New" w:cs="TH Sarabun New"/>
                      <w:sz w:val="36"/>
                      <w:szCs w:val="36"/>
                      <w:highlight w:val="yellow"/>
                      <w:cs/>
                      <w:lang w:eastAsia="zh-CN"/>
                    </w:rPr>
                  </w:rPrChange>
                </w:rPr>
                <w:t xml:space="preserve">ดังภาพที่ </w:t>
              </w:r>
              <w:commentRangeStart w:id="671"/>
              <w:r w:rsidR="00B345BA" w:rsidRPr="00A30B76">
                <w:rPr>
                  <w:rFonts w:ascii="TH Sarabun New" w:hAnsi="TH Sarabun New" w:cs="TH Sarabun New"/>
                  <w:color w:val="auto"/>
                  <w:sz w:val="36"/>
                  <w:szCs w:val="36"/>
                  <w:lang w:eastAsia="zh-CN"/>
                  <w:rPrChange w:id="672" w:author="Atiwitch Muongsorn" w:date="2019-11-26T13:58:00Z">
                    <w:rPr>
                      <w:rFonts w:ascii="TH Sarabun New" w:hAnsi="TH Sarabun New" w:cs="TH Sarabun New"/>
                      <w:sz w:val="36"/>
                      <w:szCs w:val="36"/>
                      <w:highlight w:val="yellow"/>
                      <w:lang w:eastAsia="zh-CN"/>
                    </w:rPr>
                  </w:rPrChange>
                </w:rPr>
                <w:t>17</w:t>
              </w:r>
              <w:commentRangeEnd w:id="671"/>
              <w:r w:rsidR="00B345BA" w:rsidRPr="00A30B76">
                <w:rPr>
                  <w:rStyle w:val="CommentReference"/>
                  <w:rFonts w:cs="Angsana New"/>
                  <w:color w:val="auto"/>
                </w:rPr>
                <w:commentReference w:id="671"/>
              </w:r>
              <w:r w:rsidR="00B345BA" w:rsidRPr="00A30B76">
                <w:rPr>
                  <w:rFonts w:ascii="TH Sarabun New" w:hAnsi="TH Sarabun New" w:cs="TH Sarabun New"/>
                  <w:color w:val="auto"/>
                  <w:sz w:val="36"/>
                  <w:szCs w:val="36"/>
                  <w:lang w:eastAsia="zh-CN"/>
                </w:rPr>
                <w:t xml:space="preserve"> </w:t>
              </w:r>
            </w:p>
            <w:p w14:paraId="05844C83" w14:textId="3C4741E8" w:rsidR="00897539" w:rsidRPr="002D6188" w:rsidRDefault="00712FBA" w:rsidP="00A30B76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</w:pPr>
              <w:del w:id="673" w:author="Atiwitch Muongsorn" w:date="2019-11-26T14:00:00Z">
                <w:r w:rsidRPr="002D6188" w:rsidDel="00B96E35">
                  <w:rPr>
                    <w:rFonts w:ascii="TH Sarabun New" w:hAnsi="TH Sarabun New" w:cs="TH Sarabun New"/>
                    <w:noProof/>
                  </w:rPr>
                  <mc:AlternateContent>
                    <mc:Choice Requires="wps">
                      <w:drawing>
                        <wp:anchor distT="0" distB="0" distL="114300" distR="114300" simplePos="0" relativeHeight="251773952" behindDoc="0" locked="0" layoutInCell="1" allowOverlap="1" wp14:anchorId="67200023" wp14:editId="14B82A0A">
                          <wp:simplePos x="0" y="0"/>
                          <wp:positionH relativeFrom="column">
                            <wp:posOffset>1091565</wp:posOffset>
                          </wp:positionH>
                          <wp:positionV relativeFrom="paragraph">
                            <wp:posOffset>5330825</wp:posOffset>
                          </wp:positionV>
                          <wp:extent cx="3760470" cy="635"/>
                          <wp:effectExtent l="0" t="0" r="0" b="0"/>
                          <wp:wrapNone/>
                          <wp:docPr id="29" name="Text Box 29"/>
                          <wp:cNvGraphicFramePr/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/>
                                <wps:spPr>
                                  <a:xfrm>
                                    <a:off x="0" y="0"/>
                                    <a:ext cx="3760470" cy="63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prstClr val="white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10D9089A" w14:textId="12CAD232" w:rsidR="00FB6A08" w:rsidRPr="00712FBA" w:rsidRDefault="00FB6A08" w:rsidP="00B96E35">
                                      <w:pPr>
                                        <w:pStyle w:val="Caption"/>
                                        <w:jc w:val="thaiDistribute"/>
                                        <w:rPr>
                                          <w:rFonts w:cs="TH SarabunPSK"/>
                                          <w:noProof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712FBA">
                                        <w:rPr>
                                          <w:sz w:val="28"/>
                                          <w:szCs w:val="28"/>
                                          <w:cs/>
                                        </w:rPr>
                                        <w:t xml:space="preserve">ภาพที่ </w:t>
                                      </w:r>
                                      <w:r w:rsidRPr="00712FBA">
                                        <w:rPr>
                                          <w:sz w:val="28"/>
                                          <w:szCs w:val="28"/>
                                          <w:cs/>
                                        </w:rPr>
                                        <w:fldChar w:fldCharType="begin"/>
                                      </w:r>
                                      <w:r w:rsidRPr="00712FBA">
                                        <w:rPr>
                                          <w:sz w:val="28"/>
                                          <w:szCs w:val="28"/>
                                          <w:cs/>
                                        </w:rPr>
                                        <w:instrText xml:space="preserve"> </w:instrText>
                                      </w:r>
                                      <w:r w:rsidRPr="00712FBA">
                                        <w:rPr>
                                          <w:sz w:val="28"/>
                                          <w:szCs w:val="28"/>
                                        </w:rPr>
                                        <w:instrText xml:space="preserve">SEQ </w:instrText>
                                      </w:r>
                                      <w:r w:rsidRPr="00712FBA">
                                        <w:rPr>
                                          <w:sz w:val="28"/>
                                          <w:szCs w:val="28"/>
                                          <w:cs/>
                                        </w:rPr>
                                        <w:instrText xml:space="preserve">ภาพที่ </w:instrText>
                                      </w:r>
                                      <w:r w:rsidRPr="00712FBA">
                                        <w:rPr>
                                          <w:sz w:val="28"/>
                                          <w:szCs w:val="28"/>
                                        </w:rPr>
                                        <w:instrText>\* ARABIC</w:instrText>
                                      </w:r>
                                      <w:r w:rsidRPr="00712FBA">
                                        <w:rPr>
                                          <w:sz w:val="28"/>
                                          <w:szCs w:val="28"/>
                                          <w:cs/>
                                        </w:rPr>
                                        <w:instrText xml:space="preserve"> </w:instrText>
                                      </w:r>
                                      <w:r w:rsidRPr="00712FBA">
                                        <w:rPr>
                                          <w:sz w:val="28"/>
                                          <w:szCs w:val="28"/>
                                          <w:cs/>
                                        </w:rPr>
                                        <w:fldChar w:fldCharType="separate"/>
                                      </w:r>
                                      <w:r w:rsidR="003F4307">
                                        <w:rPr>
                                          <w:noProof/>
                                          <w:sz w:val="28"/>
                                          <w:szCs w:val="28"/>
                                          <w:cs/>
                                        </w:rPr>
                                        <w:t>17</w:t>
                                      </w:r>
                                      <w:r w:rsidRPr="00712FBA">
                                        <w:rPr>
                                          <w:sz w:val="28"/>
                                          <w:szCs w:val="28"/>
                                          <w:cs/>
                                        </w:rPr>
                                        <w:fldChar w:fldCharType="end"/>
                                      </w:r>
                                      <w:r w:rsidRPr="00712FBA">
                                        <w:rPr>
                                          <w:rFonts w:hint="cs"/>
                                          <w:sz w:val="28"/>
                                          <w:szCs w:val="28"/>
                                          <w:cs/>
                                        </w:rPr>
                                        <w:t xml:space="preserve">  </w:t>
                                      </w:r>
                                      <w:r w:rsidRPr="00712FBA">
                                        <w:rPr>
                                          <w:sz w:val="28"/>
                                          <w:szCs w:val="28"/>
                                          <w:cs/>
                                        </w:rPr>
                                        <w:t>แสดงการท</w:t>
                                      </w:r>
                                      <w:r w:rsidRPr="00712FBA">
                                        <w:rPr>
                                          <w:rFonts w:hint="cs"/>
                                          <w:sz w:val="28"/>
                                          <w:szCs w:val="28"/>
                                          <w:cs/>
                                        </w:rPr>
                                        <w:t>ำ</w:t>
                                      </w:r>
                                      <w:r w:rsidRPr="00712FBA">
                                        <w:rPr>
                                          <w:sz w:val="28"/>
                                          <w:szCs w:val="28"/>
                                          <w:cs/>
                                        </w:rPr>
                                        <w:t>างานของระบบเมื่อเจอค</w:t>
                                      </w:r>
                                      <w:r w:rsidRPr="00712FBA">
                                        <w:rPr>
                                          <w:rFonts w:hint="cs"/>
                                          <w:sz w:val="28"/>
                                          <w:szCs w:val="28"/>
                                          <w:cs/>
                                        </w:rPr>
                                        <w:t>คำ</w:t>
                                      </w:r>
                                      <w:r w:rsidRPr="00712FBA">
                                        <w:rPr>
                                          <w:sz w:val="28"/>
                                          <w:szCs w:val="28"/>
                                          <w:cs/>
                                        </w:rPr>
                                        <w:t>สั่งปกต</w:t>
                                      </w:r>
                                      <w:r>
                                        <w:rPr>
                                          <w:rFonts w:hint="cs"/>
                                          <w:sz w:val="28"/>
                                          <w:szCs w:val="28"/>
                                          <w:cs/>
                                        </w:rPr>
                                        <w:t>ิ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</a:graphicData>
                          </a:graphic>
                        </wp:anchor>
                      </w:drawing>
                    </mc:Choice>
    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    <w:pict>
                        <v:shapetype w14:anchorId="67200023" id="_x0000_t202" coordsize="21600,21600" o:spt="202" path="m,l,21600r21600,l21600,xe">
                          <v:stroke joinstyle="miter"/>
                          <v:path gradientshapeok="t" o:connecttype="rect"/>
                        </v:shapetype>
                        <v:shape id="Text Box 29" o:spid="_x0000_s1032" type="#_x0000_t202" style="position:absolute;left:0;text-align:left;margin-left:85.95pt;margin-top:419.75pt;width:296.1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" stroked="f">
                          <v:textbox style="mso-fit-shape-to-text:t" inset="0,0,0,0">
                            <w:txbxContent>
                              <w:p w14:paraId="10D9089A" w14:textId="12CAD232" w:rsidR="00FB6A08" w:rsidRPr="00712FBA" w:rsidRDefault="00FB6A08" w:rsidP="00B96E35">
                                <w:pPr>
                                  <w:pStyle w:val="Caption"/>
                                  <w:jc w:val="thaiDistribute"/>
                                  <w:rPr>
                                    <w:rFonts w:cs="TH SarabunPSK"/>
                                    <w:noProof/>
                                    <w:color w:val="000000" w:themeColor="text1"/>
                                    <w:sz w:val="28"/>
                                    <w:szCs w:val="28"/>
                                  </w:rPr>
                                </w:pPr>
                                <w:r w:rsidRPr="00712FBA">
                                  <w:rPr>
                                    <w:sz w:val="28"/>
                                    <w:szCs w:val="28"/>
                                    <w:cs/>
                                  </w:rPr>
                                  <w:t xml:space="preserve">ภาพที่ </w:t>
                                </w:r>
                                <w:r w:rsidRPr="00712FBA">
                                  <w:rPr>
                                    <w:sz w:val="28"/>
                                    <w:szCs w:val="28"/>
                                    <w:cs/>
                                  </w:rPr>
                                  <w:fldChar w:fldCharType="begin"/>
                                </w:r>
                                <w:r w:rsidRPr="00712FBA">
                                  <w:rPr>
                                    <w:sz w:val="28"/>
                                    <w:szCs w:val="28"/>
                                    <w:cs/>
                                  </w:rPr>
                                  <w:instrText xml:space="preserve"> </w:instrText>
                                </w:r>
                                <w:r w:rsidRPr="00712FBA">
                                  <w:rPr>
                                    <w:sz w:val="28"/>
                                    <w:szCs w:val="28"/>
                                  </w:rPr>
                                  <w:instrText xml:space="preserve">SEQ </w:instrText>
                                </w:r>
                                <w:r w:rsidRPr="00712FBA">
                                  <w:rPr>
                                    <w:sz w:val="28"/>
                                    <w:szCs w:val="28"/>
                                    <w:cs/>
                                  </w:rPr>
                                  <w:instrText xml:space="preserve">ภาพที่ </w:instrText>
                                </w:r>
                                <w:r w:rsidRPr="00712FBA">
                                  <w:rPr>
                                    <w:sz w:val="28"/>
                                    <w:szCs w:val="28"/>
                                  </w:rPr>
                                  <w:instrText>\* ARABIC</w:instrText>
                                </w:r>
                                <w:r w:rsidRPr="00712FBA">
                                  <w:rPr>
                                    <w:sz w:val="28"/>
                                    <w:szCs w:val="28"/>
                                    <w:cs/>
                                  </w:rPr>
                                  <w:instrText xml:space="preserve"> </w:instrText>
                                </w:r>
                                <w:r w:rsidRPr="00712FBA">
                                  <w:rPr>
                                    <w:sz w:val="28"/>
                                    <w:szCs w:val="28"/>
                                    <w:cs/>
                                  </w:rPr>
                                  <w:fldChar w:fldCharType="separate"/>
                                </w:r>
                                <w:r w:rsidR="003F4307">
                                  <w:rPr>
                                    <w:noProof/>
                                    <w:sz w:val="28"/>
                                    <w:szCs w:val="28"/>
                                    <w:cs/>
                                  </w:rPr>
                                  <w:t>17</w:t>
                                </w:r>
                                <w:r w:rsidRPr="00712FBA">
                                  <w:rPr>
                                    <w:sz w:val="28"/>
                                    <w:szCs w:val="28"/>
                                    <w:cs/>
                                  </w:rPr>
                                  <w:fldChar w:fldCharType="end"/>
                                </w:r>
                                <w:r w:rsidRPr="00712FBA">
                                  <w:rPr>
                                    <w:rFonts w:hint="cs"/>
                                    <w:sz w:val="28"/>
                                    <w:szCs w:val="28"/>
                                    <w:cs/>
                                  </w:rPr>
                                  <w:t xml:space="preserve">  </w:t>
                                </w:r>
                                <w:r w:rsidRPr="00712FBA">
                                  <w:rPr>
                                    <w:sz w:val="28"/>
                                    <w:szCs w:val="28"/>
                                    <w:cs/>
                                  </w:rPr>
                                  <w:t>แสดงการท</w:t>
                                </w:r>
                                <w:r w:rsidRPr="00712FBA">
                                  <w:rPr>
                                    <w:rFonts w:hint="cs"/>
                                    <w:sz w:val="28"/>
                                    <w:szCs w:val="28"/>
                                    <w:cs/>
                                  </w:rPr>
                                  <w:t>ำ</w:t>
                                </w:r>
                                <w:r w:rsidRPr="00712FBA">
                                  <w:rPr>
                                    <w:sz w:val="28"/>
                                    <w:szCs w:val="28"/>
                                    <w:cs/>
                                  </w:rPr>
                                  <w:t>างานของระบบเมื่อเจอค</w:t>
                                </w:r>
                                <w:r w:rsidRPr="00712FBA">
                                  <w:rPr>
                                    <w:rFonts w:hint="cs"/>
                                    <w:sz w:val="28"/>
                                    <w:szCs w:val="28"/>
                                    <w:cs/>
                                  </w:rPr>
                                  <w:t>คำ</w:t>
                                </w:r>
                                <w:r w:rsidRPr="00712FBA">
                                  <w:rPr>
                                    <w:sz w:val="28"/>
                                    <w:szCs w:val="28"/>
                                    <w:cs/>
                                  </w:rPr>
                                  <w:t>สั่งปกต</w:t>
                                </w:r>
                                <w:r>
                                  <w:rPr>
                                    <w:rFonts w:hint="cs"/>
                                    <w:sz w:val="28"/>
                                    <w:szCs w:val="28"/>
                                    <w:cs/>
                                  </w:rPr>
                                  <w:t>ิ</w:t>
                                </w:r>
                              </w:p>
                            </w:txbxContent>
                          </v:textbox>
                        </v:shape>
                      </w:pict>
                    </mc:Fallback>
                  </mc:AlternateContent>
                </w:r>
              </w:del>
              <w:r w:rsidR="007B52F7" w:rsidRPr="002D6188">
                <w:rPr>
                  <w:rFonts w:ascii="TH Sarabun New" w:hAnsi="TH Sarabun New" w:cs="TH Sarabun New"/>
                  <w:noProof/>
                  <w:sz w:val="24"/>
                  <w:szCs w:val="24"/>
                </w:rPr>
                <w:drawing>
                  <wp:anchor distT="0" distB="0" distL="114300" distR="114300" simplePos="0" relativeHeight="251761664" behindDoc="0" locked="0" layoutInCell="1" allowOverlap="1" wp14:anchorId="5B6AB646" wp14:editId="0D86D2F5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25245</wp:posOffset>
                    </wp:positionV>
                    <wp:extent cx="3760470" cy="5248910"/>
                    <wp:effectExtent l="0" t="0" r="0" b="8890"/>
                    <wp:wrapNone/>
                    <wp:docPr id="23" name="รูปภาพ 2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760470" cy="5248910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w:r>
            </w:p>
            <w:p w14:paraId="1CE0851F" w14:textId="77777777" w:rsidR="005105BC" w:rsidRPr="002D6188" w:rsidRDefault="005105BC" w:rsidP="00A30B76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</w:pPr>
            </w:p>
            <w:p w14:paraId="6C5FC981" w14:textId="77777777" w:rsidR="005105BC" w:rsidRPr="002D6188" w:rsidRDefault="005105BC" w:rsidP="00A30B76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</w:pPr>
            </w:p>
            <w:p w14:paraId="758AC050" w14:textId="3A324637" w:rsidR="00897539" w:rsidRPr="002D6188" w:rsidRDefault="00897539" w:rsidP="0009312C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</w:pPr>
            </w:p>
            <w:p w14:paraId="2161375A" w14:textId="68BEC97A" w:rsidR="00897539" w:rsidRPr="002D6188" w:rsidRDefault="00897539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  <w:pPrChange w:id="674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</w:p>
            <w:p w14:paraId="5AF3A52A" w14:textId="15AD7FC7" w:rsidR="00897539" w:rsidRPr="002D6188" w:rsidRDefault="00897539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  <w:pPrChange w:id="675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</w:p>
            <w:p w14:paraId="2E21E8F0" w14:textId="65F1F895" w:rsidR="00897539" w:rsidRPr="002D6188" w:rsidRDefault="00897539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  <w:pPrChange w:id="676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</w:p>
            <w:p w14:paraId="0EDA4B37" w14:textId="678443B6" w:rsidR="00897539" w:rsidRPr="002D6188" w:rsidRDefault="00897539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  <w:pPrChange w:id="677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</w:p>
            <w:p w14:paraId="582688F0" w14:textId="596047A3" w:rsidR="00897539" w:rsidRPr="002D6188" w:rsidRDefault="00897539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  <w:pPrChange w:id="678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</w:p>
            <w:p w14:paraId="5DA919FF" w14:textId="3B57270D" w:rsidR="00897539" w:rsidRPr="002D6188" w:rsidRDefault="00897539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  <w:pPrChange w:id="679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</w:p>
            <w:p w14:paraId="1981E847" w14:textId="27B8BB5E" w:rsidR="00897539" w:rsidRPr="002D6188" w:rsidRDefault="00897539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  <w:pPrChange w:id="680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</w:p>
            <w:p w14:paraId="74F8DB3D" w14:textId="09FFA80D" w:rsidR="00897539" w:rsidRPr="002D6188" w:rsidRDefault="00897539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  <w:pPrChange w:id="681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</w:p>
            <w:p w14:paraId="2FDEBBFD" w14:textId="3F7BDAD4" w:rsidR="00897539" w:rsidRPr="002D6188" w:rsidRDefault="00B96E35">
              <w:pPr>
                <w:ind w:firstLine="720"/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  <w:pPrChange w:id="682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  <w:ins w:id="683" w:author="Atiwitch Muongsorn" w:date="2019-11-26T13:59:00Z">
                <w:r>
                  <w:rPr>
                    <w:noProof/>
                  </w:rPr>
                  <mc:AlternateContent>
                    <mc:Choice Requires="wps">
                      <w:drawing>
                        <wp:anchor distT="0" distB="0" distL="114300" distR="114300" simplePos="0" relativeHeight="251780096" behindDoc="0" locked="0" layoutInCell="1" allowOverlap="1" wp14:anchorId="74FC216F" wp14:editId="68D7EA2B">
                          <wp:simplePos x="0" y="0"/>
                          <wp:positionH relativeFrom="column">
                            <wp:posOffset>-23854</wp:posOffset>
                          </wp:positionH>
                          <wp:positionV relativeFrom="paragraph">
                            <wp:posOffset>418382</wp:posOffset>
                          </wp:positionV>
                          <wp:extent cx="6011186" cy="635"/>
                          <wp:effectExtent l="0" t="0" r="8890" b="0"/>
                          <wp:wrapNone/>
                          <wp:docPr id="9" name="Text Box 9"/>
                          <wp:cNvGraphicFramePr/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/>
                                <wps:spPr>
                                  <a:xfrm>
                                    <a:off x="0" y="0"/>
                                    <a:ext cx="6011186" cy="63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prstClr val="white"/>
                                  </a:solidFill>
                                  <a:ln>
                                    <a:noFill/>
                                  </a:ln>
                                  <a:effectLst/>
                                </wps:spPr>
                                <wps:txbx>
                                  <w:txbxContent>
                                    <w:p w14:paraId="0E365A27" w14:textId="1383AF12" w:rsidR="00B96E35" w:rsidRPr="002B0CF2" w:rsidRDefault="00B96E35">
                                      <w:pPr>
                                        <w:pStyle w:val="Caption"/>
                                        <w:jc w:val="center"/>
                                        <w:rPr>
                                          <w:rFonts w:ascii="TH Sarabun New" w:hAnsi="TH Sarabun New" w:cs="TH Sarabun New"/>
                                          <w:noProof/>
                                          <w:sz w:val="28"/>
                                          <w:szCs w:val="28"/>
                                          <w:rPrChange w:id="684" w:author="Atiwitch Muongsorn" w:date="2019-11-26T14:27:00Z">
                                            <w:rPr>
                                              <w:rFonts w:ascii="TH Sarabun New" w:hAnsi="TH Sarabun New" w:cs="TH Sarabun New"/>
                                              <w:noProof/>
                                            </w:rPr>
                                          </w:rPrChange>
                                        </w:rPr>
                                        <w:pPrChange w:id="685" w:author="Atiwitch Muongsorn" w:date="2019-11-26T13:59:00Z">
                                          <w:pPr>
                                            <w:ind w:firstLine="720"/>
                                            <w:jc w:val="thaiDistribute"/>
                                          </w:pPr>
                                        </w:pPrChange>
                                      </w:pPr>
                                      <w:ins w:id="686" w:author="Atiwitch Muongsorn" w:date="2019-11-26T13:59:00Z">
                                        <w:r w:rsidRPr="002B0CF2">
                                          <w:rPr>
                                            <w:rFonts w:ascii="TH Sarabun New" w:hAnsi="TH Sarabun New" w:cs="TH Sarabun New"/>
                                            <w:sz w:val="28"/>
                                            <w:szCs w:val="28"/>
                                            <w:cs/>
                                            <w:rPrChange w:id="687" w:author="Atiwitch Muongsorn" w:date="2019-11-26T14:27:00Z">
                                              <w:rPr>
                                                <w:cs/>
                                              </w:rPr>
                                            </w:rPrChange>
                                          </w:rPr>
                                          <w:t xml:space="preserve">ภาพที่ </w:t>
                                        </w:r>
                                      </w:ins>
                                      <w:ins w:id="688" w:author="Atiwitch Muongsorn" w:date="2019-11-26T14:01:00Z">
                                        <w:r w:rsidRPr="002B0CF2">
                                          <w:rPr>
                                            <w:rFonts w:ascii="TH Sarabun New" w:hAnsi="TH Sarabun New" w:cs="TH Sarabun New"/>
                                            <w:sz w:val="28"/>
                                            <w:szCs w:val="28"/>
                                            <w:cs/>
                                            <w:rPrChange w:id="689" w:author="Atiwitch Muongsorn" w:date="2019-11-26T14:27:00Z">
                                              <w:rPr>
                                                <w:rFonts w:asciiTheme="majorBidi" w:hAnsiTheme="majorBidi" w:cstheme="majorBidi"/>
                                                <w:sz w:val="28"/>
                                                <w:szCs w:val="28"/>
                                                <w:cs/>
                                              </w:rPr>
                                            </w:rPrChange>
                                          </w:rPr>
                                          <w:t>17</w:t>
                                        </w:r>
                                      </w:ins>
                                      <w:ins w:id="690" w:author="Atiwitch Muongsorn" w:date="2019-11-26T13:59:00Z">
                                        <w:r w:rsidRPr="002B0CF2">
                                          <w:rPr>
                                            <w:rFonts w:ascii="TH Sarabun New" w:hAnsi="TH Sarabun New" w:cs="TH Sarabun New"/>
                                            <w:sz w:val="28"/>
                                            <w:szCs w:val="28"/>
                                            <w:cs/>
                                            <w:rPrChange w:id="691" w:author="Atiwitch Muongsorn" w:date="2019-11-26T14:27:00Z">
                                              <w:rPr>
                                                <w:cs/>
                                              </w:rPr>
                                            </w:rPrChange>
                                          </w:rPr>
                                          <w:t xml:space="preserve">  แสดงการทำางานของระบบเมื่อเจอคคำสั่งปกติ</w:t>
                                        </w:r>
                                      </w:ins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</wp:anchor>
                      </w:drawing>
                    </mc:Choice>
    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    <w:pict>
                        <v:shape w14:anchorId="74FC216F" id="Text Box 9" o:spid="_x0000_s1033" type="#_x0000_t202" style="position:absolute;left:0;text-align:left;margin-left:-1.9pt;margin-top:32.95pt;width:473.3pt;height:.05pt;z-index:251780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" stroked="f">
                          <v:textbox style="mso-fit-shape-to-text:t" inset="0,0,0,0">
                            <w:txbxContent>
                              <w:p w14:paraId="0E365A27" w14:textId="1383AF12" w:rsidR="00B96E35" w:rsidRPr="002B0CF2" w:rsidRDefault="00B96E35" w:rsidP="002B49CF">
                                <w:pPr>
                                  <w:pStyle w:val="Caption"/>
                                  <w:jc w:val="center"/>
                                  <w:rPr>
                                    <w:rFonts w:ascii="TH Sarabun New" w:hAnsi="TH Sarabun New" w:cs="TH Sarabun New"/>
                                    <w:noProof/>
                                    <w:sz w:val="28"/>
                                    <w:szCs w:val="28"/>
                                    <w:rPrChange w:id="692" w:author="Atiwitch Muongsorn" w:date="2019-11-26T14:27:00Z">
                                      <w:rPr>
                                        <w:rFonts w:ascii="TH Sarabun New" w:hAnsi="TH Sarabun New" w:cs="TH Sarabun New"/>
                                        <w:noProof/>
                                      </w:rPr>
                                    </w:rPrChange>
                                  </w:rPr>
                                  <w:pPrChange w:id="693" w:author="Atiwitch Muongsorn" w:date="2019-11-26T13:59:00Z">
                                    <w:pPr>
                                      <w:ind w:firstLine="720"/>
                                      <w:jc w:val="thaiDistribute"/>
                                    </w:pPr>
                                  </w:pPrChange>
                                </w:pPr>
                                <w:ins w:id="694" w:author="Atiwitch Muongsorn" w:date="2019-11-26T13:59:00Z">
                                  <w:r w:rsidRPr="002B0CF2">
                                    <w:rPr>
                                      <w:rFonts w:ascii="TH Sarabun New" w:hAnsi="TH Sarabun New" w:cs="TH Sarabun New"/>
                                      <w:sz w:val="28"/>
                                      <w:szCs w:val="28"/>
                                      <w:cs/>
                                      <w:rPrChange w:id="695" w:author="Atiwitch Muongsorn" w:date="2019-11-26T14:27:00Z">
                                        <w:rPr>
                                          <w:cs/>
                                        </w:rPr>
                                      </w:rPrChange>
                                    </w:rPr>
                                    <w:t xml:space="preserve">ภาพที่ </w:t>
                                  </w:r>
                                </w:ins>
                                <w:ins w:id="696" w:author="Atiwitch Muongsorn" w:date="2019-11-26T14:01:00Z">
                                  <w:r w:rsidRPr="002B0CF2">
                                    <w:rPr>
                                      <w:rFonts w:ascii="TH Sarabun New" w:hAnsi="TH Sarabun New" w:cs="TH Sarabun New"/>
                                      <w:sz w:val="28"/>
                                      <w:szCs w:val="28"/>
                                      <w:cs/>
                                      <w:rPrChange w:id="697" w:author="Atiwitch Muongsorn" w:date="2019-11-26T14:27:00Z">
                                        <w:rPr>
                                          <w:rFonts w:asciiTheme="majorBidi" w:hAnsiTheme="majorBidi" w:cstheme="majorBidi"/>
                                          <w:sz w:val="28"/>
                                          <w:szCs w:val="28"/>
                                          <w:cs/>
                                        </w:rPr>
                                      </w:rPrChange>
                                    </w:rPr>
                                    <w:t>17</w:t>
                                  </w:r>
                                </w:ins>
                                <w:ins w:id="698" w:author="Atiwitch Muongsorn" w:date="2019-11-26T13:59:00Z">
                                  <w:r w:rsidRPr="002B0CF2">
                                    <w:rPr>
                                      <w:rFonts w:ascii="TH Sarabun New" w:hAnsi="TH Sarabun New" w:cs="TH Sarabun New"/>
                                      <w:sz w:val="28"/>
                                      <w:szCs w:val="28"/>
                                      <w:cs/>
                                      <w:rPrChange w:id="699" w:author="Atiwitch Muongsorn" w:date="2019-11-26T14:27:00Z">
                                        <w:rPr>
                                          <w:cs/>
                                        </w:rPr>
                                      </w:rPrChange>
                                    </w:rPr>
                                    <w:t xml:space="preserve">  แสดงการทำางานของระบบเมื่อเจอคคำสั่งปกติ</w:t>
                                  </w:r>
                                </w:ins>
                              </w:p>
                            </w:txbxContent>
                          </v:textbox>
                        </v:shape>
                      </w:pict>
                    </mc:Fallback>
                  </mc:AlternateContent>
                </w:r>
              </w:ins>
            </w:p>
            <w:p w14:paraId="06E3BD10" w14:textId="77777777" w:rsidR="005105BC" w:rsidRPr="002D6188" w:rsidRDefault="005105BC">
              <w:pPr>
                <w:jc w:val="thaiDistribute"/>
                <w:rPr>
                  <w:rFonts w:ascii="TH Sarabun New" w:hAnsi="TH Sarabun New" w:cs="TH Sarabun New"/>
                  <w:sz w:val="36"/>
                  <w:szCs w:val="36"/>
                  <w:cs/>
                </w:rPr>
                <w:pPrChange w:id="692" w:author="Atiwitch Muongsorn" w:date="2019-11-26T13:40:00Z">
                  <w:pPr/>
                </w:pPrChange>
              </w:pP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br w:type="page"/>
              </w:r>
            </w:p>
            <w:p w14:paraId="1693ABF4" w14:textId="3A74844D" w:rsidR="00E01FBC" w:rsidRDefault="00B521FE" w:rsidP="00B96E35">
              <w:pPr>
                <w:jc w:val="thaiDistribute"/>
                <w:rPr>
                  <w:ins w:id="693" w:author="Atiwitch Muongsorn" w:date="2019-11-26T14:24:00Z"/>
                  <w:rFonts w:ascii="TH Sarabun New" w:hAnsi="TH Sarabun New" w:cs="TH Sarabun New"/>
                  <w:sz w:val="36"/>
                  <w:szCs w:val="36"/>
                  <w:cs/>
                </w:rPr>
              </w:pPr>
              <w:r w:rsidRPr="002D6188">
                <w:rPr>
                  <w:rFonts w:ascii="TH Sarabun New" w:hAnsi="TH Sarabun New" w:cs="TH Sarabun New"/>
                  <w:noProof/>
                  <w:sz w:val="24"/>
                  <w:szCs w:val="24"/>
                </w:rPr>
                <w:lastRenderedPageBreak/>
                <w:drawing>
                  <wp:anchor distT="0" distB="0" distL="114300" distR="114300" simplePos="0" relativeHeight="251765760" behindDoc="1" locked="0" layoutInCell="1" allowOverlap="1" wp14:anchorId="5A0178D4" wp14:editId="39E0DE71">
                    <wp:simplePos x="0" y="0"/>
                    <wp:positionH relativeFrom="margin">
                      <wp:posOffset>-323850</wp:posOffset>
                    </wp:positionH>
                    <wp:positionV relativeFrom="paragraph">
                      <wp:posOffset>296545</wp:posOffset>
                    </wp:positionV>
                    <wp:extent cx="6585585" cy="6877050"/>
                    <wp:effectExtent l="0" t="0" r="5715" b="0"/>
                    <wp:wrapNone/>
                    <wp:docPr id="25" name="รูปภาพ 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6585585" cy="6877050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w:r>
              <w:r w:rsidR="00386474"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ส่วนของการทำงานของระบบแบบมีเงื่อนไข</w:t>
              </w:r>
              <w:ins w:id="694" w:author="winJ" w:date="2019-11-25T23:53:00Z">
                <w:r w:rsidR="005A0614"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 xml:space="preserve">จะมี </w:t>
                </w:r>
                <w:r w:rsidR="005A0614">
                  <w:rPr>
                    <w:rFonts w:ascii="TH Sarabun New" w:hAnsi="TH Sarabun New" w:cs="TH Sarabun New"/>
                    <w:sz w:val="36"/>
                    <w:szCs w:val="36"/>
                  </w:rPr>
                  <w:t>flowchart</w:t>
                </w:r>
              </w:ins>
              <w:r w:rsidR="00A30B76">
                <w:rPr>
                  <w:rFonts w:ascii="TH Sarabun New" w:hAnsi="TH Sarabun New" w:cs="TH Sarabun New" w:hint="cs"/>
                  <w:sz w:val="36"/>
                  <w:szCs w:val="36"/>
                  <w:cs/>
                </w:rPr>
                <w:t xml:space="preserve"> </w:t>
              </w:r>
              <w:ins w:id="695" w:author="winJ" w:date="2019-11-25T23:53:00Z">
                <w:r w:rsidR="005A0614"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ดังภาพที่</w:t>
                </w:r>
              </w:ins>
              <w:ins w:id="696" w:author="Atiwitch Muongsorn" w:date="2019-11-26T13:58:00Z">
                <w:r w:rsidR="001A1C24"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 xml:space="preserve"> </w:t>
                </w:r>
              </w:ins>
              <w:ins w:id="697" w:author="winJ" w:date="2019-11-25T23:53:00Z">
                <w:r w:rsidR="005A0614"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18</w:t>
                </w:r>
              </w:ins>
            </w:p>
            <w:p w14:paraId="13521B8B" w14:textId="18495930" w:rsidR="00E01FBC" w:rsidRDefault="00E01FBC">
              <w:pPr>
                <w:rPr>
                  <w:ins w:id="698" w:author="Atiwitch Muongsorn" w:date="2019-11-26T14:24:00Z"/>
                  <w:rFonts w:ascii="TH Sarabun New" w:hAnsi="TH Sarabun New" w:cs="TH Sarabun New"/>
                  <w:sz w:val="36"/>
                  <w:szCs w:val="36"/>
                  <w:cs/>
                </w:rPr>
              </w:pPr>
              <w:r w:rsidRPr="002D6188">
                <w:rPr>
                  <w:rFonts w:ascii="TH Sarabun New" w:hAnsi="TH Sarabun New" w:cs="TH Sarabun New"/>
                  <w:noProof/>
                </w:rPr>
                <mc:AlternateContent>
                  <mc:Choice Requires="wps">
                    <w:drawing>
                      <wp:anchor distT="0" distB="0" distL="114300" distR="114300" simplePos="0" relativeHeight="251776000" behindDoc="1" locked="0" layoutInCell="1" allowOverlap="1" wp14:anchorId="077FAA71" wp14:editId="51879A10">
                        <wp:simplePos x="0" y="0"/>
                        <wp:positionH relativeFrom="column">
                          <wp:posOffset>-333955</wp:posOffset>
                        </wp:positionH>
                        <wp:positionV relativeFrom="paragraph">
                          <wp:posOffset>6865868</wp:posOffset>
                        </wp:positionV>
                        <wp:extent cx="6593537" cy="635"/>
                        <wp:effectExtent l="0" t="0" r="0" b="0"/>
                        <wp:wrapNone/>
                        <wp:docPr id="30" name="Text Box 30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 txBox="1"/>
                              <wps:spPr>
                                <a:xfrm>
                                  <a:off x="0" y="0"/>
                                  <a:ext cx="6593537" cy="635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4B97C2A" w14:textId="62C8B33A" w:rsidR="00FB6A08" w:rsidRPr="002B0CF2" w:rsidRDefault="00FB6A08" w:rsidP="002B49CF">
                                    <w:pPr>
                                      <w:pStyle w:val="Caption"/>
                                      <w:jc w:val="center"/>
                                      <w:rPr>
                                        <w:rFonts w:ascii="TH Sarabun New" w:hAnsi="TH Sarabun New" w:cs="TH Sarabun New"/>
                                        <w:noProof/>
                                        <w:color w:val="000000" w:themeColor="text1"/>
                                        <w:sz w:val="28"/>
                                        <w:szCs w:val="28"/>
                                        <w:rPrChange w:id="699" w:author="Atiwitch Muongsorn" w:date="2019-11-26T14:27:00Z">
                                          <w:rPr>
                                            <w:rFonts w:ascii="Times New Roman" w:hAnsi="Times New Roman" w:cs="Times New Roman"/>
                                            <w:noProof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rPrChange>
                                      </w:rPr>
                                    </w:pPr>
                                    <w:r w:rsidRPr="002B0CF2">
                                      <w:rPr>
                                        <w:rFonts w:ascii="TH Sarabun New" w:hAnsi="TH Sarabun New" w:cs="TH Sarabun New"/>
                                        <w:sz w:val="28"/>
                                        <w:szCs w:val="28"/>
                                        <w:cs/>
                                        <w:rPrChange w:id="700" w:author="Atiwitch Muongsorn" w:date="2019-11-26T14:27:00Z">
                                          <w:rPr>
                                            <w:sz w:val="28"/>
                                            <w:szCs w:val="28"/>
                                            <w:cs/>
                                          </w:rPr>
                                        </w:rPrChange>
                                      </w:rPr>
                                      <w:t xml:space="preserve">ภาพที่ </w:t>
                                    </w:r>
                                    <w:del w:id="701" w:author="Atiwitch Muongsorn" w:date="2019-11-26T14:01:00Z">
                                      <w:r w:rsidRPr="002B0CF2" w:rsidDel="00B96E35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cs/>
                                          <w:rPrChange w:id="702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  <w:cs/>
                                            </w:rPr>
                                          </w:rPrChange>
                                        </w:rPr>
                                        <w:fldChar w:fldCharType="begin"/>
                                      </w:r>
                                      <w:r w:rsidRPr="002B0CF2" w:rsidDel="00B96E35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cs/>
                                          <w:rPrChange w:id="703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  <w:cs/>
                                            </w:rPr>
                                          </w:rPrChange>
                                        </w:rPr>
                                        <w:delInstrText xml:space="preserve"> </w:delInstrText>
                                      </w:r>
                                      <w:r w:rsidRPr="002B0CF2" w:rsidDel="00B96E35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rPrChange w:id="704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</w:rPr>
                                          </w:rPrChange>
                                        </w:rPr>
                                        <w:delInstrText xml:space="preserve">SEQ </w:delInstrText>
                                      </w:r>
                                      <w:r w:rsidRPr="002B0CF2" w:rsidDel="00B96E35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cs/>
                                          <w:rPrChange w:id="705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  <w:cs/>
                                            </w:rPr>
                                          </w:rPrChange>
                                        </w:rPr>
                                        <w:delInstrText xml:space="preserve">ภาพที่ </w:delInstrText>
                                      </w:r>
                                      <w:r w:rsidRPr="002B0CF2" w:rsidDel="00B96E35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rPrChange w:id="706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</w:rPr>
                                          </w:rPrChange>
                                        </w:rPr>
                                        <w:delInstrText>\* ARABIC</w:delInstrText>
                                      </w:r>
                                      <w:r w:rsidRPr="002B0CF2" w:rsidDel="00B96E35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cs/>
                                          <w:rPrChange w:id="707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  <w:cs/>
                                            </w:rPr>
                                          </w:rPrChange>
                                        </w:rPr>
                                        <w:delInstrText xml:space="preserve"> </w:delInstrText>
                                      </w:r>
                                      <w:r w:rsidRPr="002B0CF2" w:rsidDel="00B96E35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cs/>
                                          <w:rPrChange w:id="708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  <w:cs/>
                                            </w:rPr>
                                          </w:rPrChange>
                                        </w:rPr>
                                        <w:fldChar w:fldCharType="separate"/>
                                      </w:r>
                                    </w:del>
                                    <w:del w:id="709" w:author="Atiwitch Muongsorn" w:date="2019-11-26T13:59:00Z">
                                      <w:r w:rsidR="00B96E35" w:rsidRPr="002B0CF2" w:rsidDel="00B96E35">
                                        <w:rPr>
                                          <w:rFonts w:ascii="TH Sarabun New" w:hAnsi="TH Sarabun New" w:cs="TH Sarabun New"/>
                                          <w:noProof/>
                                          <w:sz w:val="28"/>
                                          <w:szCs w:val="28"/>
                                          <w:cs/>
                                          <w:rPrChange w:id="710" w:author="Atiwitch Muongsorn" w:date="2019-11-26T14:27:00Z">
                                            <w:rPr>
                                              <w:noProof/>
                                              <w:sz w:val="28"/>
                                              <w:szCs w:val="28"/>
                                              <w:cs/>
                                            </w:rPr>
                                          </w:rPrChange>
                                        </w:rPr>
                                        <w:delText>18</w:delText>
                                      </w:r>
                                    </w:del>
                                    <w:del w:id="711" w:author="Atiwitch Muongsorn" w:date="2019-11-26T14:01:00Z">
                                      <w:r w:rsidRPr="002B0CF2" w:rsidDel="00B96E35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cs/>
                                          <w:rPrChange w:id="712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  <w:cs/>
                                            </w:rPr>
                                          </w:rPrChange>
                                        </w:rPr>
                                        <w:fldChar w:fldCharType="end"/>
                                      </w:r>
                                    </w:del>
                                    <w:ins w:id="713" w:author="Atiwitch Muongsorn" w:date="2019-11-26T14:01:00Z">
                                      <w:r w:rsidR="00B96E35" w:rsidRPr="002B0CF2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cs/>
                                          <w:rPrChange w:id="714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  <w:cs/>
                                            </w:rPr>
                                          </w:rPrChange>
                                        </w:rPr>
                                        <w:t xml:space="preserve">18 </w:t>
                                      </w:r>
                                    </w:ins>
                                    <w:r w:rsidRPr="002B0CF2">
                                      <w:rPr>
                                        <w:rFonts w:ascii="TH Sarabun New" w:hAnsi="TH Sarabun New" w:cs="TH Sarabun New"/>
                                        <w:sz w:val="28"/>
                                        <w:szCs w:val="28"/>
                                        <w:cs/>
                                        <w:rPrChange w:id="715" w:author="Atiwitch Muongsorn" w:date="2019-11-26T14:27:00Z">
                                          <w:rPr>
                                            <w:sz w:val="28"/>
                                            <w:szCs w:val="28"/>
                                            <w:cs/>
                                          </w:rPr>
                                        </w:rPrChange>
                                      </w:rPr>
                                      <w:t xml:space="preserve"> แสดงการทำงานของระบบเมื่อเจอคำสั่งแบบมีเงื่อนไข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</wp:anchor>
                    </w:drawing>
                  </mc:Choice>
  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  <w:pict>
                      <v:shape w14:anchorId="077FAA71" id="Text Box 30" o:spid="_x0000_s1034" type="#_x0000_t202" style="position:absolute;margin-left:-26.3pt;margin-top:540.6pt;width:519.2pt;height:.05pt;z-index:-251540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" stroked="f">
                        <v:textbox style="mso-fit-shape-to-text:t" inset="0,0,0,0">
                          <w:txbxContent>
                            <w:p w14:paraId="34B97C2A" w14:textId="62C8B33A" w:rsidR="00FB6A08" w:rsidRPr="002B0CF2" w:rsidRDefault="00FB6A08" w:rsidP="002B49CF">
                              <w:pPr>
                                <w:pStyle w:val="Caption"/>
                                <w:jc w:val="center"/>
                                <w:rPr>
                                  <w:rFonts w:ascii="TH Sarabun New" w:hAnsi="TH Sarabun New" w:cs="TH Sarabun New"/>
                                  <w:noProof/>
                                  <w:color w:val="000000" w:themeColor="text1"/>
                                  <w:sz w:val="28"/>
                                  <w:szCs w:val="28"/>
                                  <w:rPrChange w:id="724" w:author="Atiwitch Muongsorn" w:date="2019-11-26T14:27:00Z">
                                    <w:rPr>
                                      <w:rFonts w:ascii="Times New Roman" w:hAnsi="Times New Roman" w:cs="Times New Roman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rPrChange>
                                </w:rPr>
                              </w:pPr>
                              <w:r w:rsidRPr="002B0CF2">
                                <w:rPr>
                                  <w:rFonts w:ascii="TH Sarabun New" w:hAnsi="TH Sarabun New" w:cs="TH Sarabun New"/>
                                  <w:sz w:val="28"/>
                                  <w:szCs w:val="28"/>
                                  <w:cs/>
                                  <w:rPrChange w:id="725" w:author="Atiwitch Muongsorn" w:date="2019-11-26T14:27:00Z">
                                    <w:rPr>
                                      <w:sz w:val="28"/>
                                      <w:szCs w:val="28"/>
                                      <w:cs/>
                                    </w:rPr>
                                  </w:rPrChange>
                                </w:rPr>
                                <w:t xml:space="preserve">ภาพที่ </w:t>
                              </w:r>
                              <w:del w:id="726" w:author="Atiwitch Muongsorn" w:date="2019-11-26T14:01:00Z">
                                <w:r w:rsidRPr="002B0CF2" w:rsidDel="00B96E35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cs/>
                                    <w:rPrChange w:id="727" w:author="Atiwitch Muongsorn" w:date="2019-11-26T14:27:00Z">
                                      <w:rPr>
                                        <w:sz w:val="28"/>
                                        <w:szCs w:val="28"/>
                                        <w:cs/>
                                      </w:rPr>
                                    </w:rPrChange>
                                  </w:rPr>
                                  <w:fldChar w:fldCharType="begin"/>
                                </w:r>
                                <w:r w:rsidRPr="002B0CF2" w:rsidDel="00B96E35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cs/>
                                    <w:rPrChange w:id="728" w:author="Atiwitch Muongsorn" w:date="2019-11-26T14:27:00Z">
                                      <w:rPr>
                                        <w:sz w:val="28"/>
                                        <w:szCs w:val="28"/>
                                        <w:cs/>
                                      </w:rPr>
                                    </w:rPrChange>
                                  </w:rPr>
                                  <w:delInstrText xml:space="preserve"> </w:delInstrText>
                                </w:r>
                                <w:r w:rsidRPr="002B0CF2" w:rsidDel="00B96E35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rPrChange w:id="729" w:author="Atiwitch Muongsorn" w:date="2019-11-26T14:27:00Z">
                                      <w:rPr>
                                        <w:sz w:val="28"/>
                                        <w:szCs w:val="28"/>
                                      </w:rPr>
                                    </w:rPrChange>
                                  </w:rPr>
                                  <w:delInstrText xml:space="preserve">SEQ </w:delInstrText>
                                </w:r>
                                <w:r w:rsidRPr="002B0CF2" w:rsidDel="00B96E35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cs/>
                                    <w:rPrChange w:id="730" w:author="Atiwitch Muongsorn" w:date="2019-11-26T14:27:00Z">
                                      <w:rPr>
                                        <w:sz w:val="28"/>
                                        <w:szCs w:val="28"/>
                                        <w:cs/>
                                      </w:rPr>
                                    </w:rPrChange>
                                  </w:rPr>
                                  <w:delInstrText xml:space="preserve">ภาพที่ </w:delInstrText>
                                </w:r>
                                <w:r w:rsidRPr="002B0CF2" w:rsidDel="00B96E35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rPrChange w:id="731" w:author="Atiwitch Muongsorn" w:date="2019-11-26T14:27:00Z">
                                      <w:rPr>
                                        <w:sz w:val="28"/>
                                        <w:szCs w:val="28"/>
                                      </w:rPr>
                                    </w:rPrChange>
                                  </w:rPr>
                                  <w:delInstrText>\* ARABIC</w:delInstrText>
                                </w:r>
                                <w:r w:rsidRPr="002B0CF2" w:rsidDel="00B96E35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cs/>
                                    <w:rPrChange w:id="732" w:author="Atiwitch Muongsorn" w:date="2019-11-26T14:27:00Z">
                                      <w:rPr>
                                        <w:sz w:val="28"/>
                                        <w:szCs w:val="28"/>
                                        <w:cs/>
                                      </w:rPr>
                                    </w:rPrChange>
                                  </w:rPr>
                                  <w:delInstrText xml:space="preserve"> </w:delInstrText>
                                </w:r>
                                <w:r w:rsidRPr="002B0CF2" w:rsidDel="00B96E35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cs/>
                                    <w:rPrChange w:id="733" w:author="Atiwitch Muongsorn" w:date="2019-11-26T14:27:00Z">
                                      <w:rPr>
                                        <w:sz w:val="28"/>
                                        <w:szCs w:val="28"/>
                                        <w:cs/>
                                      </w:rPr>
                                    </w:rPrChange>
                                  </w:rPr>
                                  <w:fldChar w:fldCharType="separate"/>
                                </w:r>
                              </w:del>
                              <w:del w:id="734" w:author="Atiwitch Muongsorn" w:date="2019-11-26T13:59:00Z">
                                <w:r w:rsidR="00B96E35" w:rsidRPr="002B0CF2" w:rsidDel="00B96E35">
                                  <w:rPr>
                                    <w:rFonts w:ascii="TH Sarabun New" w:hAnsi="TH Sarabun New" w:cs="TH Sarabun New"/>
                                    <w:noProof/>
                                    <w:sz w:val="28"/>
                                    <w:szCs w:val="28"/>
                                    <w:cs/>
                                    <w:rPrChange w:id="735" w:author="Atiwitch Muongsorn" w:date="2019-11-26T14:27:00Z">
                                      <w:rPr>
                                        <w:noProof/>
                                        <w:sz w:val="28"/>
                                        <w:szCs w:val="28"/>
                                        <w:cs/>
                                      </w:rPr>
                                    </w:rPrChange>
                                  </w:rPr>
                                  <w:delText>18</w:delText>
                                </w:r>
                              </w:del>
                              <w:del w:id="736" w:author="Atiwitch Muongsorn" w:date="2019-11-26T14:01:00Z">
                                <w:r w:rsidRPr="002B0CF2" w:rsidDel="00B96E35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cs/>
                                    <w:rPrChange w:id="737" w:author="Atiwitch Muongsorn" w:date="2019-11-26T14:27:00Z">
                                      <w:rPr>
                                        <w:sz w:val="28"/>
                                        <w:szCs w:val="28"/>
                                        <w:cs/>
                                      </w:rPr>
                                    </w:rPrChange>
                                  </w:rPr>
                                  <w:fldChar w:fldCharType="end"/>
                                </w:r>
                              </w:del>
                              <w:ins w:id="738" w:author="Atiwitch Muongsorn" w:date="2019-11-26T14:01:00Z">
                                <w:r w:rsidR="00B96E35" w:rsidRPr="002B0CF2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cs/>
                                    <w:rPrChange w:id="739" w:author="Atiwitch Muongsorn" w:date="2019-11-26T14:27:00Z">
                                      <w:rPr>
                                        <w:sz w:val="28"/>
                                        <w:szCs w:val="28"/>
                                        <w:cs/>
                                      </w:rPr>
                                    </w:rPrChange>
                                  </w:rPr>
                                  <w:t xml:space="preserve">18 </w:t>
                                </w:r>
                              </w:ins>
                              <w:r w:rsidRPr="002B0CF2">
                                <w:rPr>
                                  <w:rFonts w:ascii="TH Sarabun New" w:hAnsi="TH Sarabun New" w:cs="TH Sarabun New"/>
                                  <w:sz w:val="28"/>
                                  <w:szCs w:val="28"/>
                                  <w:cs/>
                                  <w:rPrChange w:id="740" w:author="Atiwitch Muongsorn" w:date="2019-11-26T14:27:00Z">
                                    <w:rPr>
                                      <w:sz w:val="28"/>
                                      <w:szCs w:val="28"/>
                                      <w:cs/>
                                    </w:rPr>
                                  </w:rPrChange>
                                </w:rPr>
                                <w:t xml:space="preserve"> แสดงการทำงานของระบบเมื่อเจอคำสั่งแบบมีเงื่อนไข</w:t>
                              </w:r>
                            </w:p>
                          </w:txbxContent>
                        </v:textbox>
                      </v:shape>
                    </w:pict>
                  </mc:Fallback>
                </mc:AlternateContent>
              </w:r>
              <w:ins w:id="716" w:author="Atiwitch Muongsorn" w:date="2019-11-26T14:24:00Z">
                <w:r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br w:type="page"/>
                </w:r>
              </w:ins>
            </w:p>
            <w:p w14:paraId="0B90B6EA" w14:textId="6C86ACC9" w:rsidR="00E01FBC" w:rsidRDefault="00F41762" w:rsidP="00D91D16">
              <w:pPr>
                <w:jc w:val="thaiDistribute"/>
                <w:rPr>
                  <w:ins w:id="717" w:author="Atiwitch Muongsorn" w:date="2019-11-26T14:24:00Z"/>
                  <w:rFonts w:ascii="TH Sarabun New" w:hAnsi="TH Sarabun New" w:cs="TH Sarabun New"/>
                  <w:sz w:val="36"/>
                  <w:szCs w:val="36"/>
                  <w:cs/>
                </w:rPr>
              </w:pPr>
              <w:r w:rsidRPr="002D6188">
                <w:rPr>
                  <w:rFonts w:ascii="TH Sarabun New" w:hAnsi="TH Sarabun New" w:cs="TH Sarabun New"/>
                  <w:noProof/>
                  <w:sz w:val="24"/>
                  <w:szCs w:val="24"/>
                </w:rPr>
                <w:lastRenderedPageBreak/>
                <w:drawing>
                  <wp:anchor distT="0" distB="0" distL="114300" distR="114300" simplePos="0" relativeHeight="251769856" behindDoc="1" locked="0" layoutInCell="1" allowOverlap="1" wp14:anchorId="46DA669A" wp14:editId="72ABC9F8">
                    <wp:simplePos x="0" y="0"/>
                    <wp:positionH relativeFrom="margin">
                      <wp:posOffset>-76200</wp:posOffset>
                    </wp:positionH>
                    <wp:positionV relativeFrom="paragraph">
                      <wp:posOffset>420370</wp:posOffset>
                    </wp:positionV>
                    <wp:extent cx="5974080" cy="5521960"/>
                    <wp:effectExtent l="0" t="0" r="7620" b="2540"/>
                    <wp:wrapNone/>
                    <wp:docPr id="27" name="รูปภาพ 2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974080" cy="5521960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w:r>
              <w:r w:rsidR="00386474"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ส่วนของการทำงานของระบบแบบวนลูป</w:t>
              </w:r>
              <w:ins w:id="718" w:author="winJ" w:date="2019-11-25T23:53:00Z">
                <w:r w:rsidR="005A0614"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 xml:space="preserve">จะมี </w:t>
                </w:r>
                <w:r w:rsidR="005A0614"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flowchart </w:t>
                </w:r>
                <w:r w:rsidR="005A0614"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ดังภาพที่</w:t>
                </w:r>
              </w:ins>
              <w:ins w:id="719" w:author="Atiwitch Muongsorn" w:date="2019-11-26T13:58:00Z">
                <w:r w:rsidR="001A1C24"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 xml:space="preserve"> </w:t>
                </w:r>
              </w:ins>
              <w:ins w:id="720" w:author="winJ" w:date="2019-11-25T23:53:00Z">
                <w:r w:rsidR="005A0614"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1</w:t>
                </w:r>
              </w:ins>
              <w:ins w:id="721" w:author="winJ" w:date="2019-11-25T23:54:00Z">
                <w:r w:rsidR="005A0614"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9</w:t>
                </w:r>
              </w:ins>
            </w:p>
            <w:p w14:paraId="059F7FBA" w14:textId="600AC58B" w:rsidR="00E01FBC" w:rsidRDefault="00E01FBC">
              <w:pPr>
                <w:rPr>
                  <w:ins w:id="722" w:author="Atiwitch Muongsorn" w:date="2019-11-26T14:24:00Z"/>
                  <w:rFonts w:ascii="TH Sarabun New" w:hAnsi="TH Sarabun New" w:cs="TH Sarabun New"/>
                  <w:sz w:val="36"/>
                  <w:szCs w:val="36"/>
                  <w:cs/>
                </w:rPr>
              </w:pPr>
              <w:r w:rsidRPr="002D6188">
                <w:rPr>
                  <w:rFonts w:ascii="TH Sarabun New" w:hAnsi="TH Sarabun New" w:cs="TH Sarabun New"/>
                  <w:noProof/>
                </w:rPr>
                <mc:AlternateContent>
                  <mc:Choice Requires="wps">
                    <w:drawing>
                      <wp:anchor distT="0" distB="0" distL="114300" distR="114300" simplePos="0" relativeHeight="251778048" behindDoc="1" locked="0" layoutInCell="1" allowOverlap="1" wp14:anchorId="181182BC" wp14:editId="082D72FF">
                        <wp:simplePos x="0" y="0"/>
                        <wp:positionH relativeFrom="column">
                          <wp:posOffset>-143123</wp:posOffset>
                        </wp:positionH>
                        <wp:positionV relativeFrom="paragraph">
                          <wp:posOffset>5649319</wp:posOffset>
                        </wp:positionV>
                        <wp:extent cx="6138406" cy="635"/>
                        <wp:effectExtent l="0" t="0" r="0" b="0"/>
                        <wp:wrapNone/>
                        <wp:docPr id="31" name="Text Box 31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 txBox="1"/>
                              <wps:spPr>
                                <a:xfrm>
                                  <a:off x="0" y="0"/>
                                  <a:ext cx="6138406" cy="635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A3A88F5" w14:textId="51701E09" w:rsidR="00FB6A08" w:rsidRPr="002B0CF2" w:rsidRDefault="00FB6A08" w:rsidP="002B49CF">
                                    <w:pPr>
                                      <w:pStyle w:val="Caption"/>
                                      <w:jc w:val="center"/>
                                      <w:rPr>
                                        <w:rFonts w:ascii="TH Sarabun New" w:hAnsi="TH Sarabun New" w:cs="TH Sarabun New"/>
                                        <w:noProof/>
                                        <w:color w:val="000000" w:themeColor="text1"/>
                                        <w:sz w:val="28"/>
                                        <w:szCs w:val="28"/>
                                        <w:rPrChange w:id="723" w:author="Atiwitch Muongsorn" w:date="2019-11-26T14:27:00Z">
                                          <w:rPr>
                                            <w:rFonts w:cs="TH SarabunPSK"/>
                                            <w:noProof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rPrChange>
                                      </w:rPr>
                                    </w:pPr>
                                    <w:r w:rsidRPr="002B0CF2">
                                      <w:rPr>
                                        <w:rFonts w:ascii="TH Sarabun New" w:hAnsi="TH Sarabun New" w:cs="TH Sarabun New"/>
                                        <w:sz w:val="28"/>
                                        <w:szCs w:val="28"/>
                                        <w:cs/>
                                        <w:rPrChange w:id="724" w:author="Atiwitch Muongsorn" w:date="2019-11-26T14:27:00Z">
                                          <w:rPr>
                                            <w:sz w:val="28"/>
                                            <w:szCs w:val="28"/>
                                            <w:cs/>
                                          </w:rPr>
                                        </w:rPrChange>
                                      </w:rPr>
                                      <w:t xml:space="preserve">ภาพที่ </w:t>
                                    </w:r>
                                    <w:del w:id="725" w:author="Atiwitch Muongsorn" w:date="2019-11-26T14:01:00Z">
                                      <w:r w:rsidRPr="002B0CF2" w:rsidDel="00B96E35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cs/>
                                          <w:rPrChange w:id="726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  <w:cs/>
                                            </w:rPr>
                                          </w:rPrChange>
                                        </w:rPr>
                                        <w:fldChar w:fldCharType="begin"/>
                                      </w:r>
                                      <w:r w:rsidRPr="002B0CF2" w:rsidDel="00B96E35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cs/>
                                          <w:rPrChange w:id="727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  <w:cs/>
                                            </w:rPr>
                                          </w:rPrChange>
                                        </w:rPr>
                                        <w:delInstrText xml:space="preserve"> </w:delInstrText>
                                      </w:r>
                                      <w:r w:rsidRPr="002B0CF2" w:rsidDel="00B96E35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rPrChange w:id="728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</w:rPr>
                                          </w:rPrChange>
                                        </w:rPr>
                                        <w:delInstrText xml:space="preserve">SEQ </w:delInstrText>
                                      </w:r>
                                      <w:r w:rsidRPr="002B0CF2" w:rsidDel="00B96E35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cs/>
                                          <w:rPrChange w:id="729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  <w:cs/>
                                            </w:rPr>
                                          </w:rPrChange>
                                        </w:rPr>
                                        <w:delInstrText xml:space="preserve">ภาพที่ </w:delInstrText>
                                      </w:r>
                                      <w:r w:rsidRPr="002B0CF2" w:rsidDel="00B96E35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rPrChange w:id="730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</w:rPr>
                                          </w:rPrChange>
                                        </w:rPr>
                                        <w:delInstrText>\* ARABIC</w:delInstrText>
                                      </w:r>
                                      <w:r w:rsidRPr="002B0CF2" w:rsidDel="00B96E35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cs/>
                                          <w:rPrChange w:id="731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  <w:cs/>
                                            </w:rPr>
                                          </w:rPrChange>
                                        </w:rPr>
                                        <w:delInstrText xml:space="preserve"> </w:delInstrText>
                                      </w:r>
                                      <w:r w:rsidRPr="002B0CF2" w:rsidDel="00B96E35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cs/>
                                          <w:rPrChange w:id="732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  <w:cs/>
                                            </w:rPr>
                                          </w:rPrChange>
                                        </w:rPr>
                                        <w:fldChar w:fldCharType="separate"/>
                                      </w:r>
                                    </w:del>
                                    <w:del w:id="733" w:author="Atiwitch Muongsorn" w:date="2019-11-26T13:59:00Z">
                                      <w:r w:rsidR="00B96E35" w:rsidRPr="002B0CF2" w:rsidDel="00B96E35">
                                        <w:rPr>
                                          <w:rFonts w:ascii="TH Sarabun New" w:hAnsi="TH Sarabun New" w:cs="TH Sarabun New"/>
                                          <w:noProof/>
                                          <w:sz w:val="28"/>
                                          <w:szCs w:val="28"/>
                                          <w:cs/>
                                          <w:rPrChange w:id="734" w:author="Atiwitch Muongsorn" w:date="2019-11-26T14:27:00Z">
                                            <w:rPr>
                                              <w:noProof/>
                                              <w:sz w:val="28"/>
                                              <w:szCs w:val="28"/>
                                              <w:cs/>
                                            </w:rPr>
                                          </w:rPrChange>
                                        </w:rPr>
                                        <w:delText>19</w:delText>
                                      </w:r>
                                    </w:del>
                                    <w:del w:id="735" w:author="Atiwitch Muongsorn" w:date="2019-11-26T14:01:00Z">
                                      <w:r w:rsidRPr="002B0CF2" w:rsidDel="00B96E35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cs/>
                                          <w:rPrChange w:id="736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  <w:cs/>
                                            </w:rPr>
                                          </w:rPrChange>
                                        </w:rPr>
                                        <w:fldChar w:fldCharType="end"/>
                                      </w:r>
                                    </w:del>
                                    <w:ins w:id="737" w:author="Atiwitch Muongsorn" w:date="2019-11-26T14:01:00Z">
                                      <w:r w:rsidR="00B96E35" w:rsidRPr="002B0CF2">
                                        <w:rPr>
                                          <w:rFonts w:ascii="TH Sarabun New" w:hAnsi="TH Sarabun New" w:cs="TH Sarabun New"/>
                                          <w:sz w:val="28"/>
                                          <w:szCs w:val="28"/>
                                          <w:cs/>
                                          <w:rPrChange w:id="738" w:author="Atiwitch Muongsorn" w:date="2019-11-26T14:27:00Z">
                                            <w:rPr>
                                              <w:sz w:val="28"/>
                                              <w:szCs w:val="28"/>
                                              <w:cs/>
                                            </w:rPr>
                                          </w:rPrChange>
                                        </w:rPr>
                                        <w:t xml:space="preserve">19 </w:t>
                                      </w:r>
                                    </w:ins>
                                    <w:r w:rsidRPr="002B0CF2">
                                      <w:rPr>
                                        <w:rFonts w:ascii="TH Sarabun New" w:hAnsi="TH Sarabun New" w:cs="TH Sarabun New"/>
                                        <w:sz w:val="28"/>
                                        <w:szCs w:val="28"/>
                                        <w:cs/>
                                        <w:rPrChange w:id="739" w:author="Atiwitch Muongsorn" w:date="2019-11-26T14:27:00Z">
                                          <w:rPr>
                                            <w:sz w:val="28"/>
                                            <w:szCs w:val="28"/>
                                            <w:cs/>
                                          </w:rPr>
                                        </w:rPrChange>
                                      </w:rPr>
                                      <w:t xml:space="preserve"> แสดงการทำงานของระบบเมื่อเจอคำสั่งแบบลูป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</wp:anchor>
                    </w:drawing>
                  </mc:Choice>
  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  <w:pict>
                      <v:shape w14:anchorId="181182BC" id="Text Box 31" o:spid="_x0000_s1035" type="#_x0000_t202" style="position:absolute;margin-left:-11.25pt;margin-top:444.85pt;width:483.35pt;height:.05pt;z-index:-251538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" stroked="f">
                        <v:textbox style="mso-fit-shape-to-text:t" inset="0,0,0,0">
                          <w:txbxContent>
                            <w:p w14:paraId="7A3A88F5" w14:textId="51701E09" w:rsidR="00FB6A08" w:rsidRPr="002B0CF2" w:rsidRDefault="00FB6A08" w:rsidP="002B49CF">
                              <w:pPr>
                                <w:pStyle w:val="Caption"/>
                                <w:jc w:val="center"/>
                                <w:rPr>
                                  <w:rFonts w:ascii="TH Sarabun New" w:hAnsi="TH Sarabun New" w:cs="TH Sarabun New"/>
                                  <w:noProof/>
                                  <w:color w:val="000000" w:themeColor="text1"/>
                                  <w:sz w:val="28"/>
                                  <w:szCs w:val="28"/>
                                  <w:rPrChange w:id="765" w:author="Atiwitch Muongsorn" w:date="2019-11-26T14:27:00Z">
                                    <w:rPr>
                                      <w:rFonts w:cs="TH SarabunPSK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rPrChange>
                                </w:rPr>
                              </w:pPr>
                              <w:r w:rsidRPr="002B0CF2">
                                <w:rPr>
                                  <w:rFonts w:ascii="TH Sarabun New" w:hAnsi="TH Sarabun New" w:cs="TH Sarabun New"/>
                                  <w:sz w:val="28"/>
                                  <w:szCs w:val="28"/>
                                  <w:cs/>
                                  <w:rPrChange w:id="766" w:author="Atiwitch Muongsorn" w:date="2019-11-26T14:27:00Z">
                                    <w:rPr>
                                      <w:sz w:val="28"/>
                                      <w:szCs w:val="28"/>
                                      <w:cs/>
                                    </w:rPr>
                                  </w:rPrChange>
                                </w:rPr>
                                <w:t xml:space="preserve">ภาพที่ </w:t>
                              </w:r>
                              <w:del w:id="767" w:author="Atiwitch Muongsorn" w:date="2019-11-26T14:01:00Z">
                                <w:r w:rsidRPr="002B0CF2" w:rsidDel="00B96E35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cs/>
                                    <w:rPrChange w:id="768" w:author="Atiwitch Muongsorn" w:date="2019-11-26T14:27:00Z">
                                      <w:rPr>
                                        <w:sz w:val="28"/>
                                        <w:szCs w:val="28"/>
                                        <w:cs/>
                                      </w:rPr>
                                    </w:rPrChange>
                                  </w:rPr>
                                  <w:fldChar w:fldCharType="begin"/>
                                </w:r>
                                <w:r w:rsidRPr="002B0CF2" w:rsidDel="00B96E35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cs/>
                                    <w:rPrChange w:id="769" w:author="Atiwitch Muongsorn" w:date="2019-11-26T14:27:00Z">
                                      <w:rPr>
                                        <w:sz w:val="28"/>
                                        <w:szCs w:val="28"/>
                                        <w:cs/>
                                      </w:rPr>
                                    </w:rPrChange>
                                  </w:rPr>
                                  <w:delInstrText xml:space="preserve"> </w:delInstrText>
                                </w:r>
                                <w:r w:rsidRPr="002B0CF2" w:rsidDel="00B96E35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rPrChange w:id="770" w:author="Atiwitch Muongsorn" w:date="2019-11-26T14:27:00Z">
                                      <w:rPr>
                                        <w:sz w:val="28"/>
                                        <w:szCs w:val="28"/>
                                      </w:rPr>
                                    </w:rPrChange>
                                  </w:rPr>
                                  <w:delInstrText xml:space="preserve">SEQ </w:delInstrText>
                                </w:r>
                                <w:r w:rsidRPr="002B0CF2" w:rsidDel="00B96E35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cs/>
                                    <w:rPrChange w:id="771" w:author="Atiwitch Muongsorn" w:date="2019-11-26T14:27:00Z">
                                      <w:rPr>
                                        <w:sz w:val="28"/>
                                        <w:szCs w:val="28"/>
                                        <w:cs/>
                                      </w:rPr>
                                    </w:rPrChange>
                                  </w:rPr>
                                  <w:delInstrText xml:space="preserve">ภาพที่ </w:delInstrText>
                                </w:r>
                                <w:r w:rsidRPr="002B0CF2" w:rsidDel="00B96E35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rPrChange w:id="772" w:author="Atiwitch Muongsorn" w:date="2019-11-26T14:27:00Z">
                                      <w:rPr>
                                        <w:sz w:val="28"/>
                                        <w:szCs w:val="28"/>
                                      </w:rPr>
                                    </w:rPrChange>
                                  </w:rPr>
                                  <w:delInstrText>\* ARABIC</w:delInstrText>
                                </w:r>
                                <w:r w:rsidRPr="002B0CF2" w:rsidDel="00B96E35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cs/>
                                    <w:rPrChange w:id="773" w:author="Atiwitch Muongsorn" w:date="2019-11-26T14:27:00Z">
                                      <w:rPr>
                                        <w:sz w:val="28"/>
                                        <w:szCs w:val="28"/>
                                        <w:cs/>
                                      </w:rPr>
                                    </w:rPrChange>
                                  </w:rPr>
                                  <w:delInstrText xml:space="preserve"> </w:delInstrText>
                                </w:r>
                                <w:r w:rsidRPr="002B0CF2" w:rsidDel="00B96E35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cs/>
                                    <w:rPrChange w:id="774" w:author="Atiwitch Muongsorn" w:date="2019-11-26T14:27:00Z">
                                      <w:rPr>
                                        <w:sz w:val="28"/>
                                        <w:szCs w:val="28"/>
                                        <w:cs/>
                                      </w:rPr>
                                    </w:rPrChange>
                                  </w:rPr>
                                  <w:fldChar w:fldCharType="separate"/>
                                </w:r>
                              </w:del>
                              <w:del w:id="775" w:author="Atiwitch Muongsorn" w:date="2019-11-26T13:59:00Z">
                                <w:r w:rsidR="00B96E35" w:rsidRPr="002B0CF2" w:rsidDel="00B96E35">
                                  <w:rPr>
                                    <w:rFonts w:ascii="TH Sarabun New" w:hAnsi="TH Sarabun New" w:cs="TH Sarabun New"/>
                                    <w:noProof/>
                                    <w:sz w:val="28"/>
                                    <w:szCs w:val="28"/>
                                    <w:cs/>
                                    <w:rPrChange w:id="776" w:author="Atiwitch Muongsorn" w:date="2019-11-26T14:27:00Z">
                                      <w:rPr>
                                        <w:noProof/>
                                        <w:sz w:val="28"/>
                                        <w:szCs w:val="28"/>
                                        <w:cs/>
                                      </w:rPr>
                                    </w:rPrChange>
                                  </w:rPr>
                                  <w:delText>19</w:delText>
                                </w:r>
                              </w:del>
                              <w:del w:id="777" w:author="Atiwitch Muongsorn" w:date="2019-11-26T14:01:00Z">
                                <w:r w:rsidRPr="002B0CF2" w:rsidDel="00B96E35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cs/>
                                    <w:rPrChange w:id="778" w:author="Atiwitch Muongsorn" w:date="2019-11-26T14:27:00Z">
                                      <w:rPr>
                                        <w:sz w:val="28"/>
                                        <w:szCs w:val="28"/>
                                        <w:cs/>
                                      </w:rPr>
                                    </w:rPrChange>
                                  </w:rPr>
                                  <w:fldChar w:fldCharType="end"/>
                                </w:r>
                              </w:del>
                              <w:ins w:id="779" w:author="Atiwitch Muongsorn" w:date="2019-11-26T14:01:00Z">
                                <w:r w:rsidR="00B96E35" w:rsidRPr="002B0CF2">
                                  <w:rPr>
                                    <w:rFonts w:ascii="TH Sarabun New" w:hAnsi="TH Sarabun New" w:cs="TH Sarabun New"/>
                                    <w:sz w:val="28"/>
                                    <w:szCs w:val="28"/>
                                    <w:cs/>
                                    <w:rPrChange w:id="780" w:author="Atiwitch Muongsorn" w:date="2019-11-26T14:27:00Z">
                                      <w:rPr>
                                        <w:sz w:val="28"/>
                                        <w:szCs w:val="28"/>
                                        <w:cs/>
                                      </w:rPr>
                                    </w:rPrChange>
                                  </w:rPr>
                                  <w:t xml:space="preserve">19 </w:t>
                                </w:r>
                              </w:ins>
                              <w:r w:rsidRPr="002B0CF2">
                                <w:rPr>
                                  <w:rFonts w:ascii="TH Sarabun New" w:hAnsi="TH Sarabun New" w:cs="TH Sarabun New"/>
                                  <w:sz w:val="28"/>
                                  <w:szCs w:val="28"/>
                                  <w:cs/>
                                  <w:rPrChange w:id="781" w:author="Atiwitch Muongsorn" w:date="2019-11-26T14:27:00Z">
                                    <w:rPr>
                                      <w:sz w:val="28"/>
                                      <w:szCs w:val="28"/>
                                      <w:cs/>
                                    </w:rPr>
                                  </w:rPrChange>
                                </w:rPr>
                                <w:t xml:space="preserve"> แสดงการทำงานของระบบเมื่อเจอคำสั่งแบบลูป</w:t>
                              </w:r>
                            </w:p>
                          </w:txbxContent>
                        </v:textbox>
                      </v:shape>
                    </w:pict>
                  </mc:Fallback>
                </mc:AlternateContent>
              </w:r>
              <w:ins w:id="740" w:author="Atiwitch Muongsorn" w:date="2019-11-26T14:24:00Z">
                <w:r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br w:type="page"/>
                </w:r>
              </w:ins>
            </w:p>
            <w:p w14:paraId="73596A31" w14:textId="0B14A032" w:rsidR="00114B2B" w:rsidRPr="002D6188" w:rsidRDefault="00114B2B">
              <w:pPr>
                <w:jc w:val="thaiDistribute"/>
                <w:rPr>
                  <w:rFonts w:ascii="TH Sarabun New" w:hAnsi="TH Sarabun New" w:cs="TH Sarabun New"/>
                  <w:b/>
                  <w:bCs/>
                  <w:sz w:val="36"/>
                  <w:szCs w:val="36"/>
                </w:rPr>
                <w:pPrChange w:id="741" w:author="Atiwitch Muongsorn" w:date="2019-11-26T14:25:00Z">
                  <w:pPr>
                    <w:ind w:firstLine="720"/>
                    <w:jc w:val="thaiDistribute"/>
                  </w:pPr>
                </w:pPrChange>
              </w:pPr>
              <w:r w:rsidRPr="002D6188">
                <w:rPr>
                  <w:rFonts w:ascii="TH Sarabun New" w:hAnsi="TH Sarabun New" w:cs="TH Sarabun New"/>
                  <w:b/>
                  <w:bCs/>
                  <w:sz w:val="36"/>
                  <w:szCs w:val="36"/>
                  <w:cs/>
                </w:rPr>
                <w:lastRenderedPageBreak/>
                <w:t>ส่วนการแสดงผล</w:t>
              </w:r>
            </w:p>
            <w:p w14:paraId="2DAF7977" w14:textId="77777777" w:rsidR="006078BA" w:rsidRPr="002D6188" w:rsidRDefault="00114B2B" w:rsidP="00A30B76">
              <w:pPr>
                <w:ind w:firstLine="720"/>
                <w:jc w:val="thaiDistribute"/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</w:pPr>
              <w:r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ตัวเกมมีแมพที่เกิดจากการวาด</w:t>
              </w:r>
              <w:r w:rsidR="00576EAA"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ทีละ </w:t>
              </w:r>
              <w:r w:rsidR="00576EAA" w:rsidRPr="002D6188">
                <w:rPr>
                  <w:rFonts w:ascii="TH Sarabun New" w:hAnsi="TH Sarabun New" w:cs="TH Sarabun New"/>
                  <w:sz w:val="36"/>
                  <w:szCs w:val="36"/>
                </w:rPr>
                <w:t xml:space="preserve">Element </w:t>
              </w:r>
              <w:r w:rsidR="00576EAA"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 xml:space="preserve">ของ </w:t>
              </w:r>
              <w:r w:rsidR="00576EAA" w:rsidRPr="002D6188">
                <w:rPr>
                  <w:rFonts w:ascii="TH Sarabun New" w:hAnsi="TH Sarabun New" w:cs="TH Sarabun New"/>
                  <w:sz w:val="36"/>
                  <w:szCs w:val="36"/>
                </w:rPr>
                <w:t xml:space="preserve">Array 2 </w:t>
              </w:r>
              <w:r w:rsidR="00576EAA" w:rsidRPr="002D6188">
                <w:rPr>
                  <w:rFonts w:ascii="TH Sarabun New" w:hAnsi="TH Sarabun New" w:cs="TH Sarabun New"/>
                  <w:sz w:val="36"/>
                  <w:szCs w:val="36"/>
                  <w:cs/>
                </w:rPr>
                <w:t>มิติ</w:t>
              </w:r>
              <w:r w:rsidR="006078BA" w:rsidRPr="002D6188">
                <w:rPr>
                  <w:rFonts w:ascii="TH Sarabun New" w:hAnsi="TH Sarabun New" w:cs="TH Sarabun New"/>
                  <w:color w:val="FF0000"/>
                  <w:sz w:val="36"/>
                  <w:szCs w:val="36"/>
                  <w:cs/>
                </w:rPr>
                <w:t xml:space="preserve"> </w:t>
              </w:r>
              <w:r w:rsidR="006078BA"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</w:rPr>
                <w:t xml:space="preserve">ตัวอย่าง </w:t>
              </w:r>
            </w:p>
            <w:p w14:paraId="4B6D74BD" w14:textId="77777777" w:rsidR="005044DA" w:rsidRPr="002D6188" w:rsidRDefault="006078BA" w:rsidP="00A30B76">
              <w:pPr>
                <w:ind w:firstLine="720"/>
                <w:jc w:val="thaiDistribute"/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</w:pP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  <w:t>map</w:t>
              </w:r>
              <w:r w:rsidR="005044DA"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  <w:t>Row1</w:t>
              </w: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  <w:t xml:space="preserve"> = [“000000</w:t>
              </w:r>
              <w:r w:rsidR="005044DA"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  <w:t>”]</w:t>
              </w:r>
            </w:p>
            <w:p w14:paraId="2B165922" w14:textId="77777777" w:rsidR="005044DA" w:rsidRPr="002D6188" w:rsidRDefault="005044DA" w:rsidP="00A30B76">
              <w:pPr>
                <w:ind w:firstLine="720"/>
                <w:jc w:val="thaiDistribute"/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</w:pP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  <w:t>mapRow2 = [“000010”]</w:t>
              </w:r>
            </w:p>
            <w:p w14:paraId="6FEABB58" w14:textId="77777777" w:rsidR="005044DA" w:rsidRPr="002D6188" w:rsidRDefault="005044DA" w:rsidP="0009312C">
              <w:pPr>
                <w:ind w:firstLine="720"/>
                <w:jc w:val="thaiDistribute"/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</w:pP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  <w:t>mapRow3 = [“000000”]</w:t>
              </w:r>
            </w:p>
            <w:p w14:paraId="289D73DF" w14:textId="408090D2" w:rsidR="005044DA" w:rsidRPr="002D6188" w:rsidRDefault="005044DA">
              <w:pPr>
                <w:ind w:firstLine="720"/>
                <w:jc w:val="thaiDistribute"/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  <w:pPrChange w:id="742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</w:rPr>
                <w:t xml:space="preserve">จากตัวอย่างของโค้ดจะได้แมพที่มีขนาดเท่ากับ 6 </w:t>
              </w: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  <w:t>x 3</w:t>
              </w: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</w:rPr>
                <w:t xml:space="preserve"> ช่อง หลังจากนั้นตัวเกมจะมีฟั</w:t>
              </w:r>
              <w:r w:rsidR="00B345BA">
                <w:rPr>
                  <w:rFonts w:ascii="TH Sarabun New" w:hAnsi="TH Sarabun New" w:cs="TH Sarabun New" w:hint="cs"/>
                  <w:color w:val="auto"/>
                  <w:sz w:val="36"/>
                  <w:szCs w:val="36"/>
                  <w:cs/>
                </w:rPr>
                <w:t>งก์</w:t>
              </w: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</w:rPr>
                <w:t>ชันอัพเดตซึ่งภายในจะมี</w:t>
              </w: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  <w:t xml:space="preserve"> for </w:t>
              </w: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</w:rPr>
                <w:t xml:space="preserve">เช็ค </w:t>
              </w: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  <w:t xml:space="preserve">map </w:t>
              </w: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</w:rPr>
                <w:t xml:space="preserve">ในแต่ละ </w:t>
              </w: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  <w:t xml:space="preserve">row </w:t>
              </w: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</w:rPr>
                <w:t>ว่าเป็นเลขอะไร ในกรณีนี้ให้ 0 คือพื้นดินธรรมดาที่ตัวละครสามารถเดินได้ ให้ 1 เป็นเส้นชัย</w:t>
              </w:r>
            </w:p>
            <w:p w14:paraId="2266A2B1" w14:textId="553D1CB4" w:rsidR="00F41762" w:rsidDel="00B96E35" w:rsidRDefault="005044DA">
              <w:pPr>
                <w:ind w:firstLine="720"/>
                <w:jc w:val="thaiDistribute"/>
                <w:rPr>
                  <w:del w:id="743" w:author="Atiwitch Muongsorn" w:date="2019-11-26T14:01:00Z"/>
                  <w:rFonts w:ascii="TH Sarabun New" w:hAnsi="TH Sarabun New" w:cs="TH Sarabun New"/>
                  <w:color w:val="auto"/>
                  <w:sz w:val="36"/>
                  <w:szCs w:val="36"/>
                </w:rPr>
                <w:pPrChange w:id="744" w:author="Atiwitch Muongsorn" w:date="2019-11-26T13:40:00Z">
                  <w:pPr>
                    <w:ind w:firstLine="720"/>
                    <w:jc w:val="thaiDistribute"/>
                  </w:pPr>
                </w:pPrChange>
              </w:pP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</w:rPr>
                <w:t>กำหนดให้เลข 9 แทนตัวละคร เมื่อเริ่มเกมจะทำการเปลี่ยนตำแหน่ง (</w:t>
              </w: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  <w:t xml:space="preserve">x, y) </w:t>
              </w:r>
              <w:r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</w:rPr>
                <w:t>ใดๆใน</w:t>
              </w:r>
            </w:p>
            <w:p w14:paraId="5BA16AA3" w14:textId="4C810C40" w:rsidR="00B96E35" w:rsidRDefault="00B96E35">
              <w:pPr>
                <w:ind w:firstLine="720"/>
                <w:jc w:val="thaiDistribute"/>
                <w:rPr>
                  <w:ins w:id="745" w:author="Atiwitch Muongsorn" w:date="2019-11-26T14:04:00Z"/>
                  <w:rFonts w:ascii="TH Sarabun New" w:hAnsi="TH Sarabun New" w:cs="TH Sarabun New"/>
                  <w:color w:val="auto"/>
                  <w:sz w:val="36"/>
                  <w:szCs w:val="36"/>
                </w:rPr>
                <w:pPrChange w:id="746" w:author="Atiwitch Muongsorn" w:date="2019-11-26T14:09:00Z">
                  <w:pPr>
                    <w:jc w:val="thaiDistribute"/>
                  </w:pPr>
                </w:pPrChange>
              </w:pPr>
              <w:ins w:id="747" w:author="Atiwitch Muongsorn" w:date="2019-11-26T14:01:00Z">
                <w:r>
                  <w:rPr>
                    <w:rFonts w:ascii="TH Sarabun New" w:hAnsi="TH Sarabun New" w:cs="TH Sarabun New" w:hint="cs"/>
                    <w:color w:val="auto"/>
                    <w:sz w:val="36"/>
                    <w:szCs w:val="36"/>
                    <w:cs/>
                  </w:rPr>
                  <w:t xml:space="preserve"> </w:t>
                </w:r>
              </w:ins>
              <w:r w:rsidR="005044DA"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</w:rPr>
                <w:t>แมพให</w:t>
              </w:r>
              <w:ins w:id="748" w:author="Atiwitch Muongsorn" w:date="2019-11-26T14:02:00Z">
                <w:r>
                  <w:rPr>
                    <w:rFonts w:ascii="TH Sarabun New" w:hAnsi="TH Sarabun New" w:cs="TH Sarabun New" w:hint="cs"/>
                    <w:color w:val="auto"/>
                    <w:sz w:val="36"/>
                    <w:szCs w:val="36"/>
                    <w:cs/>
                  </w:rPr>
                  <w:t>้</w:t>
                </w:r>
              </w:ins>
              <w:del w:id="749" w:author="Atiwitch Muongsorn" w:date="2019-11-26T14:02:00Z">
                <w:r w:rsidR="005044DA" w:rsidRPr="002D6188" w:rsidDel="00B96E35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</w:rPr>
                  <w:delText>้กลาย</w:delText>
                </w:r>
              </w:del>
              <w:r w:rsidR="005044DA"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</w:rPr>
                <w:t xml:space="preserve">เป็นเลข 9 </w:t>
              </w:r>
              <w:del w:id="750" w:author="Atiwitch Muongsorn" w:date="2019-11-26T14:02:00Z">
                <w:r w:rsidR="005044DA" w:rsidRPr="002D6188" w:rsidDel="00B96E35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</w:rPr>
                  <w:delText>หลัง</w:delText>
                </w:r>
              </w:del>
              <w:r w:rsidR="005044DA"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</w:rPr>
                <w:t xml:space="preserve">จากนั้นฟังก์ชันอัพเดตจะทำการเปลี่ยนตำแหน่งที่ </w:t>
              </w:r>
              <w:r w:rsidR="005044DA"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</w:rPr>
                <w:t xml:space="preserve">(x, y) </w:t>
              </w:r>
              <w:r w:rsidR="005044DA"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</w:rPr>
                <w:t>ใดๆ</w:t>
              </w:r>
              <w:ins w:id="751" w:author="Atiwitch Muongsorn" w:date="2019-11-26T14:02:00Z">
                <w:r>
                  <w:rPr>
                    <w:rFonts w:ascii="TH Sarabun New" w:hAnsi="TH Sarabun New" w:cs="TH Sarabun New" w:hint="cs"/>
                    <w:color w:val="auto"/>
                    <w:sz w:val="36"/>
                    <w:szCs w:val="36"/>
                    <w:cs/>
                  </w:rPr>
                  <w:t xml:space="preserve"> </w:t>
                </w:r>
              </w:ins>
              <w:r w:rsidR="005044DA"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</w:rPr>
                <w:t>บนหน้า</w:t>
              </w:r>
              <w:ins w:id="752" w:author="winJ" w:date="2019-11-25T23:54:00Z">
                <w:r w:rsidR="005A0614">
                  <w:rPr>
                    <w:rFonts w:ascii="TH Sarabun New" w:hAnsi="TH Sarabun New" w:cs="TH Sarabun New" w:hint="cs"/>
                    <w:color w:val="auto"/>
                    <w:sz w:val="36"/>
                    <w:szCs w:val="36"/>
                    <w:cs/>
                  </w:rPr>
                  <w:t>จอ</w:t>
                </w:r>
              </w:ins>
              <w:commentRangeStart w:id="753"/>
              <w:del w:id="754" w:author="Atiwitch Muongsorn" w:date="2019-11-26T14:08:00Z">
                <w:r w:rsidR="005044DA" w:rsidRPr="002D6188" w:rsidDel="00CC08CA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</w:rPr>
                  <w:delText>จาก</w:delText>
                </w:r>
                <w:commentRangeEnd w:id="753"/>
                <w:r w:rsidR="00B345BA" w:rsidDel="00CC08CA">
                  <w:rPr>
                    <w:rStyle w:val="CommentReference"/>
                    <w:rFonts w:cs="Angsana New"/>
                  </w:rPr>
                  <w:commentReference w:id="753"/>
                </w:r>
                <w:r w:rsidR="005044DA" w:rsidRPr="002D6188" w:rsidDel="00CC08CA">
                  <w:rPr>
                    <w:rFonts w:ascii="TH Sarabun New" w:hAnsi="TH Sarabun New" w:cs="TH Sarabun New"/>
                    <w:color w:val="auto"/>
                    <w:sz w:val="36"/>
                    <w:szCs w:val="36"/>
                    <w:cs/>
                  </w:rPr>
                  <w:delText>สูตร ใ</w:delText>
                </w:r>
              </w:del>
              <w:r w:rsidR="005044DA" w:rsidRPr="002D6188">
                <w:rPr>
                  <w:rFonts w:ascii="TH Sarabun New" w:hAnsi="TH Sarabun New" w:cs="TH Sarabun New"/>
                  <w:color w:val="auto"/>
                  <w:sz w:val="36"/>
                  <w:szCs w:val="36"/>
                  <w:cs/>
                </w:rPr>
                <w:t>ห้เป็นรูปตัวละคร</w:t>
              </w:r>
              <w:ins w:id="755" w:author="Atiwitch Muongsorn" w:date="2019-11-26T14:08:00Z">
                <w:r w:rsidR="00CC08CA">
                  <w:rPr>
                    <w:rFonts w:ascii="TH Sarabun New" w:hAnsi="TH Sarabun New" w:cs="TH Sarabun New"/>
                    <w:color w:val="auto"/>
                    <w:sz w:val="36"/>
                    <w:szCs w:val="36"/>
                  </w:rPr>
                  <w:t xml:space="preserve"> </w:t>
                </w:r>
                <w:r w:rsidR="00CC08CA">
                  <w:rPr>
                    <w:rFonts w:ascii="TH Sarabun New" w:hAnsi="TH Sarabun New" w:cs="TH Sarabun New" w:hint="cs"/>
                    <w:color w:val="auto"/>
                    <w:sz w:val="36"/>
                    <w:szCs w:val="36"/>
                    <w:cs/>
                  </w:rPr>
                  <w:t>โดยการกำหนดจุด 2 จุดบนหน้าจอ</w:t>
                </w:r>
              </w:ins>
              <w:ins w:id="756" w:author="Atiwitch Muongsorn" w:date="2019-11-26T14:09:00Z">
                <w:r w:rsidR="00CC08CA">
                  <w:rPr>
                    <w:rFonts w:ascii="TH Sarabun New" w:hAnsi="TH Sarabun New" w:cs="TH Sarabun New" w:hint="cs"/>
                    <w:color w:val="auto"/>
                    <w:sz w:val="36"/>
                    <w:szCs w:val="36"/>
                    <w:cs/>
                  </w:rPr>
                  <w:t xml:space="preserve"> จากสูตร</w:t>
                </w:r>
              </w:ins>
            </w:p>
            <w:p w14:paraId="0A6CE575" w14:textId="05338653" w:rsidR="00B96E35" w:rsidRDefault="00CC08CA" w:rsidP="00C4774B">
              <w:pPr>
                <w:ind w:firstLine="720"/>
                <w:jc w:val="thaiDistribute"/>
                <w:rPr>
                  <w:ins w:id="757" w:author="Atiwitch Muongsorn" w:date="2019-11-26T14:04:00Z"/>
                  <w:rFonts w:ascii="TH Sarabun New" w:hAnsi="TH Sarabun New" w:cs="TH Sarabun New"/>
                  <w:sz w:val="36"/>
                  <w:szCs w:val="36"/>
                </w:rPr>
              </w:pPr>
              <w:ins w:id="758" w:author="Atiwitch Muongsorn" w:date="2019-11-26T14:09:00Z">
                <w:r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 xml:space="preserve">จุดที่ 1 จากสมการ </w:t>
                </w:r>
              </w:ins>
              <w:ins w:id="759" w:author="Atiwitch Muongsorn" w:date="2019-11-26T14:04:00Z">
                <w:r w:rsidR="00B96E35" w:rsidRPr="00B96E35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>(</w:t>
                </w:r>
              </w:ins>
              <w:ins w:id="760" w:author="Atiwitch Muongsorn" w:date="2019-11-26T14:05:00Z">
                <w:r w:rsidR="00B96E35">
                  <w:rPr>
                    <w:rFonts w:ascii="TH Sarabun New" w:hAnsi="TH Sarabun New" w:cs="TH Sarabun New"/>
                    <w:sz w:val="36"/>
                    <w:szCs w:val="36"/>
                  </w:rPr>
                  <w:t>y</w:t>
                </w:r>
              </w:ins>
              <w:ins w:id="761" w:author="Atiwitch Muongsorn" w:date="2019-11-26T14:04:00Z">
                <w:r w:rsidR="00B96E35" w:rsidRPr="00B96E35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 xml:space="preserve"> * </w:t>
                </w:r>
                <w:r w:rsidR="00B96E35" w:rsidRPr="00B96E35">
                  <w:rPr>
                    <w:rFonts w:ascii="TH Sarabun New" w:hAnsi="TH Sarabun New" w:cs="TH Sarabun New"/>
                    <w:sz w:val="36"/>
                    <w:szCs w:val="36"/>
                  </w:rPr>
                  <w:t>scale) + locationX + (padX *</w:t>
                </w:r>
              </w:ins>
              <w:ins w:id="762" w:author="Atiwitch Muongsorn" w:date="2019-11-26T14:06:00Z">
                <w:r w:rsidR="00B96E35"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 </w:t>
                </w:r>
              </w:ins>
              <w:ins w:id="763" w:author="Atiwitch Muongsorn" w:date="2019-11-26T14:07:00Z">
                <w:r w:rsidR="00B96E35">
                  <w:rPr>
                    <w:rFonts w:ascii="TH Sarabun New" w:hAnsi="TH Sarabun New" w:cs="TH Sarabun New"/>
                    <w:sz w:val="36"/>
                    <w:szCs w:val="36"/>
                  </w:rPr>
                  <w:t>x</w:t>
                </w:r>
              </w:ins>
              <w:ins w:id="764" w:author="Atiwitch Muongsorn" w:date="2019-11-26T14:04:00Z">
                <w:r w:rsidR="00B96E35" w:rsidRPr="00B96E35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>)</w:t>
                </w:r>
              </w:ins>
            </w:p>
            <w:p w14:paraId="49398F62" w14:textId="77777777" w:rsidR="00CC08CA" w:rsidRDefault="00CC08CA">
              <w:pPr>
                <w:ind w:firstLine="720"/>
                <w:jc w:val="thaiDistribute"/>
                <w:rPr>
                  <w:ins w:id="765" w:author="Atiwitch Muongsorn" w:date="2019-11-26T14:09:00Z"/>
                  <w:rFonts w:ascii="TH Sarabun New" w:hAnsi="TH Sarabun New" w:cs="TH Sarabun New"/>
                  <w:sz w:val="36"/>
                  <w:szCs w:val="36"/>
                </w:rPr>
                <w:pPrChange w:id="766" w:author="Atiwitch Muongsorn" w:date="2019-11-26T14:09:00Z">
                  <w:pPr>
                    <w:jc w:val="thaiDistribute"/>
                  </w:pPr>
                </w:pPrChange>
              </w:pPr>
              <w:ins w:id="767" w:author="Atiwitch Muongsorn" w:date="2019-11-26T14:09:00Z">
                <w:r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 xml:space="preserve">จุดที่ 2 จากสมการ </w:t>
                </w:r>
              </w:ins>
              <w:ins w:id="768" w:author="Atiwitch Muongsorn" w:date="2019-11-26T14:04:00Z">
                <w:r w:rsidR="00B96E35" w:rsidRPr="00B96E35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>(</w:t>
                </w:r>
              </w:ins>
              <w:ins w:id="769" w:author="Atiwitch Muongsorn" w:date="2019-11-26T14:07:00Z">
                <w:r w:rsidR="00B96E35"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x </w:t>
                </w:r>
              </w:ins>
              <w:ins w:id="770" w:author="Atiwitch Muongsorn" w:date="2019-11-26T14:04:00Z">
                <w:r w:rsidR="00B96E35" w:rsidRPr="00B96E35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 xml:space="preserve"> * </w:t>
                </w:r>
                <w:r w:rsidR="00B96E35" w:rsidRPr="00B96E35"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scale) + locationY - (padY * </w:t>
                </w:r>
              </w:ins>
              <w:ins w:id="771" w:author="Atiwitch Muongsorn" w:date="2019-11-26T14:07:00Z">
                <w:r w:rsidR="00B96E35">
                  <w:rPr>
                    <w:rFonts w:ascii="TH Sarabun New" w:hAnsi="TH Sarabun New" w:cs="TH Sarabun New"/>
                    <w:sz w:val="36"/>
                    <w:szCs w:val="36"/>
                  </w:rPr>
                  <w:t>x</w:t>
                </w:r>
              </w:ins>
              <w:ins w:id="772" w:author="Atiwitch Muongsorn" w:date="2019-11-26T14:04:00Z">
                <w:r w:rsidR="00B96E35" w:rsidRPr="00B96E35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 xml:space="preserve">) - </w:t>
                </w:r>
              </w:ins>
              <w:ins w:id="773" w:author="Atiwitch Muongsorn" w:date="2019-11-26T14:07:00Z">
                <w:r>
                  <w:rPr>
                    <w:rFonts w:ascii="TH Sarabun New" w:hAnsi="TH Sarabun New" w:cs="TH Sarabun New"/>
                    <w:sz w:val="36"/>
                    <w:szCs w:val="36"/>
                  </w:rPr>
                  <w:t>picY</w:t>
                </w:r>
              </w:ins>
              <w:ins w:id="774" w:author="Atiwitch Muongsorn" w:date="2019-11-26T14:04:00Z">
                <w:r w:rsidR="00B96E35" w:rsidRPr="00B96E35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 xml:space="preserve"> + </w:t>
                </w:r>
              </w:ins>
              <w:ins w:id="775" w:author="Atiwitch Muongsorn" w:date="2019-11-26T14:07:00Z">
                <w:r>
                  <w:rPr>
                    <w:rFonts w:ascii="TH Sarabun New" w:hAnsi="TH Sarabun New" w:cs="TH Sarabun New"/>
                    <w:sz w:val="36"/>
                    <w:szCs w:val="36"/>
                  </w:rPr>
                  <w:t>picX</w:t>
                </w:r>
              </w:ins>
            </w:p>
            <w:p w14:paraId="4E25D3D3" w14:textId="494CAEC8" w:rsidR="00CC08CA" w:rsidRDefault="00CC08CA" w:rsidP="00C4774B">
              <w:pPr>
                <w:jc w:val="thaiDistribute"/>
                <w:rPr>
                  <w:ins w:id="776" w:author="Atiwitch Muongsorn" w:date="2019-11-26T14:10:00Z"/>
                  <w:rFonts w:ascii="TH Sarabun New" w:hAnsi="TH Sarabun New" w:cs="TH Sarabun New"/>
                  <w:sz w:val="36"/>
                  <w:szCs w:val="36"/>
                </w:rPr>
              </w:pPr>
              <w:ins w:id="777" w:author="Atiwitch Muongsorn" w:date="2019-11-26T14:09:00Z">
                <w:r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scale </w:t>
                </w:r>
              </w:ins>
              <w:ins w:id="778" w:author="Atiwitch Muongsorn" w:date="2019-11-26T14:10:00Z">
                <w:r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คือ ขนาดของรูปภาพจะใหญ่กี่เท่าจากรูปจริง</w:t>
                </w:r>
              </w:ins>
            </w:p>
            <w:p w14:paraId="7E591A12" w14:textId="5A27E5C1" w:rsidR="00CC08CA" w:rsidRDefault="00CC08CA" w:rsidP="00CC08CA">
              <w:pPr>
                <w:jc w:val="thaiDistribute"/>
                <w:rPr>
                  <w:ins w:id="779" w:author="Atiwitch Muongsorn" w:date="2019-11-26T14:12:00Z"/>
                  <w:rFonts w:ascii="TH Sarabun New" w:hAnsi="TH Sarabun New" w:cs="TH Sarabun New"/>
                  <w:sz w:val="36"/>
                  <w:szCs w:val="36"/>
                </w:rPr>
              </w:pPr>
              <w:ins w:id="780" w:author="Atiwitch Muongsorn" w:date="2019-11-26T14:10:00Z">
                <w:r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locationX </w:t>
                </w:r>
                <w:r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คือ ตำแหน่งเริ่มแรก</w:t>
                </w:r>
              </w:ins>
              <w:ins w:id="781" w:author="Atiwitch Muongsorn" w:date="2019-11-26T14:12:00Z">
                <w:r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 xml:space="preserve">แนวแกน </w:t>
                </w:r>
                <w:r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x </w:t>
                </w:r>
              </w:ins>
              <w:ins w:id="782" w:author="Atiwitch Muongsorn" w:date="2019-11-26T14:10:00Z">
                <w:r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ที่จะวางรูปภาพ</w:t>
                </w:r>
              </w:ins>
              <w:ins w:id="783" w:author="Atiwitch Muongsorn" w:date="2019-11-26T14:12:00Z">
                <w:r w:rsidRPr="00CC08CA">
                  <w:rPr>
                    <w:rFonts w:ascii="TH Sarabun New" w:hAnsi="TH Sarabun New" w:cs="TH Sarabun New" w:hint="cs"/>
                    <w:sz w:val="36"/>
                    <w:szCs w:val="36"/>
                  </w:rPr>
                  <w:t xml:space="preserve"> </w:t>
                </w:r>
              </w:ins>
            </w:p>
            <w:p w14:paraId="468E71AA" w14:textId="6D3BC7E4" w:rsidR="00CC08CA" w:rsidRDefault="00CC08CA" w:rsidP="00C4774B">
              <w:pPr>
                <w:jc w:val="thaiDistribute"/>
                <w:rPr>
                  <w:ins w:id="784" w:author="Atiwitch Muongsorn" w:date="2019-11-26T14:11:00Z"/>
                  <w:rFonts w:ascii="TH Sarabun New" w:hAnsi="TH Sarabun New" w:cs="TH Sarabun New"/>
                  <w:sz w:val="36"/>
                  <w:szCs w:val="36"/>
                </w:rPr>
              </w:pPr>
              <w:ins w:id="785" w:author="Atiwitch Muongsorn" w:date="2019-11-26T14:12:00Z">
                <w:r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locationY </w:t>
                </w:r>
                <w:r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คือ ตำแหน่งเริ่มแรก</w:t>
                </w:r>
              </w:ins>
              <w:ins w:id="786" w:author="Atiwitch Muongsorn" w:date="2019-11-26T14:13:00Z">
                <w:r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 xml:space="preserve">แนวแกน </w:t>
                </w:r>
                <w:r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y </w:t>
                </w:r>
              </w:ins>
              <w:ins w:id="787" w:author="Atiwitch Muongsorn" w:date="2019-11-26T14:12:00Z">
                <w:r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ที่จะวางรูปภาพ</w:t>
                </w:r>
              </w:ins>
            </w:p>
            <w:p w14:paraId="7E2CCF2C" w14:textId="16A6E4DE" w:rsidR="00CC08CA" w:rsidRDefault="00CC08CA" w:rsidP="00A30B76">
              <w:pPr>
                <w:jc w:val="thaiDistribute"/>
                <w:rPr>
                  <w:ins w:id="788" w:author="Atiwitch Muongsorn" w:date="2019-11-26T14:12:00Z"/>
                  <w:rFonts w:ascii="TH Sarabun New" w:hAnsi="TH Sarabun New" w:cs="TH Sarabun New"/>
                  <w:sz w:val="36"/>
                  <w:szCs w:val="36"/>
                </w:rPr>
              </w:pPr>
              <w:ins w:id="789" w:author="Atiwitch Muongsorn" w:date="2019-11-26T14:11:00Z">
                <w:r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padX </w:t>
                </w:r>
                <w:r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คือ ความกว้างของรูปภาพที่จะ</w:t>
                </w:r>
              </w:ins>
              <w:ins w:id="790" w:author="Atiwitch Muongsorn" w:date="2019-11-26T14:12:00Z">
                <w:r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ต้องเผื่อไว้</w:t>
                </w:r>
              </w:ins>
            </w:p>
            <w:p w14:paraId="2C722FFF" w14:textId="500E8F9A" w:rsidR="00CC08CA" w:rsidRDefault="00CC08CA" w:rsidP="00A30B76">
              <w:pPr>
                <w:jc w:val="thaiDistribute"/>
                <w:rPr>
                  <w:ins w:id="791" w:author="Atiwitch Muongsorn" w:date="2019-11-26T14:13:00Z"/>
                  <w:rFonts w:ascii="TH Sarabun New" w:hAnsi="TH Sarabun New" w:cs="TH Sarabun New"/>
                  <w:sz w:val="36"/>
                  <w:szCs w:val="36"/>
                </w:rPr>
              </w:pPr>
              <w:ins w:id="792" w:author="Atiwitch Muongsorn" w:date="2019-11-26T14:13:00Z">
                <w:r>
                  <w:rPr>
                    <w:rFonts w:ascii="TH Sarabun New" w:hAnsi="TH Sarabun New" w:cs="TH Sarabun New"/>
                    <w:sz w:val="36"/>
                    <w:szCs w:val="36"/>
                  </w:rPr>
                  <w:t>p</w:t>
                </w:r>
              </w:ins>
              <w:ins w:id="793" w:author="Atiwitch Muongsorn" w:date="2019-11-26T14:12:00Z">
                <w:r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adY </w:t>
                </w:r>
                <w:r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คือ ความยาวของรูปภาพที่จะต้องเผื่อไว้</w:t>
                </w:r>
              </w:ins>
            </w:p>
            <w:p w14:paraId="1DDA0294" w14:textId="2980C922" w:rsidR="00CC08CA" w:rsidRDefault="00CC08CA" w:rsidP="00A30B76">
              <w:pPr>
                <w:jc w:val="thaiDistribute"/>
                <w:rPr>
                  <w:ins w:id="794" w:author="Atiwitch Muongsorn" w:date="2019-11-26T14:13:00Z"/>
                  <w:rFonts w:ascii="TH Sarabun New" w:hAnsi="TH Sarabun New" w:cs="TH Sarabun New"/>
                  <w:sz w:val="36"/>
                  <w:szCs w:val="36"/>
                </w:rPr>
              </w:pPr>
              <w:ins w:id="795" w:author="Atiwitch Muongsorn" w:date="2019-11-26T14:13:00Z">
                <w:r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picX </w:t>
                </w:r>
                <w:r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คือ ความกว้างของรูปแบบต้นฉบับ</w:t>
                </w:r>
              </w:ins>
            </w:p>
            <w:p w14:paraId="5EF9E655" w14:textId="77777777" w:rsidR="00A30B76" w:rsidRDefault="00CC08CA" w:rsidP="00D91D16">
              <w:pPr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</w:pPr>
              <w:ins w:id="796" w:author="Atiwitch Muongsorn" w:date="2019-11-26T14:13:00Z">
                <w:r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picY </w:t>
                </w:r>
              </w:ins>
              <w:ins w:id="797" w:author="Atiwitch Muongsorn" w:date="2019-11-26T14:14:00Z">
                <w:r>
                  <w:rPr>
                    <w:rFonts w:ascii="TH Sarabun New" w:hAnsi="TH Sarabun New" w:cs="TH Sarabun New" w:hint="cs"/>
                    <w:sz w:val="36"/>
                    <w:szCs w:val="36"/>
                    <w:cs/>
                  </w:rPr>
                  <w:t>คือ ความยาวของรูปแบบต้นฉบับ</w:t>
                </w:r>
              </w:ins>
            </w:p>
          </w:sdtContent>
        </w:sdt>
      </w:sdtContent>
    </w:sdt>
    <w:p w14:paraId="09025655" w14:textId="77777777" w:rsidR="006A58CC" w:rsidRDefault="00863E41" w:rsidP="00C4774B">
      <w:pPr>
        <w:spacing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2D6188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แผ</w:t>
      </w:r>
      <w:r w:rsidR="006A58CC" w:rsidRPr="002D6188">
        <w:rPr>
          <w:rFonts w:ascii="TH Sarabun New" w:hAnsi="TH Sarabun New" w:cs="TH Sarabun New"/>
          <w:b/>
          <w:bCs/>
          <w:sz w:val="36"/>
          <w:szCs w:val="36"/>
          <w:cs/>
        </w:rPr>
        <w:t>นการดำเนินงาน</w:t>
      </w:r>
    </w:p>
    <w:p w14:paraId="45C5A7C9" w14:textId="092D2FDB" w:rsidR="002B49CF" w:rsidRPr="002B49CF" w:rsidRDefault="002B49CF" w:rsidP="002B49CF">
      <w:pPr>
        <w:pStyle w:val="Caption"/>
        <w:keepNext/>
        <w:jc w:val="thaiDistribute"/>
        <w:rPr>
          <w:rFonts w:ascii="TH Sarabun New" w:hAnsi="TH Sarabun New" w:cs="TH Sarabun New"/>
          <w:sz w:val="28"/>
          <w:szCs w:val="28"/>
        </w:rPr>
      </w:pPr>
      <w:r w:rsidRPr="002B0CF2">
        <w:rPr>
          <w:rFonts w:ascii="TH Sarabun New" w:hAnsi="TH Sarabun New" w:cs="TH Sarabun New"/>
          <w:sz w:val="28"/>
          <w:szCs w:val="28"/>
          <w:cs/>
          <w:rPrChange w:id="798" w:author="Atiwitch Muongsorn" w:date="2019-11-26T14:27:00Z">
            <w:rPr>
              <w:rFonts w:asciiTheme="majorBidi" w:hAnsiTheme="majorBidi" w:cstheme="majorBidi"/>
              <w:sz w:val="28"/>
              <w:szCs w:val="28"/>
              <w:cs/>
            </w:rPr>
          </w:rPrChange>
        </w:rPr>
        <w:t xml:space="preserve">ตาราง </w:t>
      </w:r>
      <w:r w:rsidRPr="002B0CF2">
        <w:rPr>
          <w:rFonts w:ascii="TH Sarabun New" w:hAnsi="TH Sarabun New" w:cs="TH Sarabun New"/>
          <w:sz w:val="28"/>
          <w:szCs w:val="28"/>
          <w:cs/>
          <w:rPrChange w:id="799" w:author="Atiwitch Muongsorn" w:date="2019-11-26T14:27:00Z">
            <w:rPr>
              <w:rFonts w:asciiTheme="majorBidi" w:hAnsiTheme="majorBidi" w:cstheme="majorBidi"/>
              <w:sz w:val="28"/>
              <w:szCs w:val="28"/>
              <w:cs/>
            </w:rPr>
          </w:rPrChange>
        </w:rPr>
        <w:fldChar w:fldCharType="begin"/>
      </w:r>
      <w:r w:rsidRPr="002B0CF2">
        <w:rPr>
          <w:rFonts w:ascii="TH Sarabun New" w:hAnsi="TH Sarabun New" w:cs="TH Sarabun New"/>
          <w:sz w:val="28"/>
          <w:szCs w:val="28"/>
          <w:cs/>
          <w:rPrChange w:id="800" w:author="Atiwitch Muongsorn" w:date="2019-11-26T14:27:00Z">
            <w:rPr>
              <w:rFonts w:asciiTheme="majorBidi" w:hAnsiTheme="majorBidi" w:cstheme="majorBidi"/>
              <w:sz w:val="28"/>
              <w:szCs w:val="28"/>
              <w:cs/>
            </w:rPr>
          </w:rPrChange>
        </w:rPr>
        <w:instrText xml:space="preserve"> </w:instrText>
      </w:r>
      <w:r w:rsidRPr="002B0CF2">
        <w:rPr>
          <w:rFonts w:ascii="TH Sarabun New" w:hAnsi="TH Sarabun New" w:cs="TH Sarabun New"/>
          <w:sz w:val="28"/>
          <w:szCs w:val="28"/>
          <w:rPrChange w:id="801" w:author="Atiwitch Muongsorn" w:date="2019-11-26T14:27:00Z">
            <w:rPr>
              <w:rFonts w:asciiTheme="majorBidi" w:hAnsiTheme="majorBidi" w:cstheme="majorBidi"/>
              <w:sz w:val="28"/>
              <w:szCs w:val="28"/>
            </w:rPr>
          </w:rPrChange>
        </w:rPr>
        <w:instrText xml:space="preserve">SEQ </w:instrText>
      </w:r>
      <w:r w:rsidRPr="002B0CF2">
        <w:rPr>
          <w:rFonts w:ascii="TH Sarabun New" w:hAnsi="TH Sarabun New" w:cs="TH Sarabun New"/>
          <w:sz w:val="28"/>
          <w:szCs w:val="28"/>
          <w:cs/>
          <w:rPrChange w:id="802" w:author="Atiwitch Muongsorn" w:date="2019-11-26T14:27:00Z">
            <w:rPr>
              <w:rFonts w:asciiTheme="majorBidi" w:hAnsiTheme="majorBidi" w:cstheme="majorBidi"/>
              <w:sz w:val="28"/>
              <w:szCs w:val="28"/>
              <w:cs/>
            </w:rPr>
          </w:rPrChange>
        </w:rPr>
        <w:instrText xml:space="preserve">ตาราง </w:instrText>
      </w:r>
      <w:r w:rsidRPr="002B0CF2">
        <w:rPr>
          <w:rFonts w:ascii="TH Sarabun New" w:hAnsi="TH Sarabun New" w:cs="TH Sarabun New"/>
          <w:sz w:val="28"/>
          <w:szCs w:val="28"/>
          <w:rPrChange w:id="803" w:author="Atiwitch Muongsorn" w:date="2019-11-26T14:27:00Z">
            <w:rPr>
              <w:rFonts w:asciiTheme="majorBidi" w:hAnsiTheme="majorBidi" w:cstheme="majorBidi"/>
              <w:sz w:val="28"/>
              <w:szCs w:val="28"/>
            </w:rPr>
          </w:rPrChange>
        </w:rPr>
        <w:instrText>\* ARABIC</w:instrText>
      </w:r>
      <w:r w:rsidRPr="002B0CF2">
        <w:rPr>
          <w:rFonts w:ascii="TH Sarabun New" w:hAnsi="TH Sarabun New" w:cs="TH Sarabun New"/>
          <w:sz w:val="28"/>
          <w:szCs w:val="28"/>
          <w:cs/>
          <w:rPrChange w:id="804" w:author="Atiwitch Muongsorn" w:date="2019-11-26T14:27:00Z">
            <w:rPr>
              <w:rFonts w:asciiTheme="majorBidi" w:hAnsiTheme="majorBidi" w:cstheme="majorBidi"/>
              <w:sz w:val="28"/>
              <w:szCs w:val="28"/>
              <w:cs/>
            </w:rPr>
          </w:rPrChange>
        </w:rPr>
        <w:instrText xml:space="preserve"> </w:instrText>
      </w:r>
      <w:r w:rsidRPr="002B0CF2">
        <w:rPr>
          <w:rFonts w:ascii="TH Sarabun New" w:hAnsi="TH Sarabun New" w:cs="TH Sarabun New"/>
          <w:sz w:val="28"/>
          <w:szCs w:val="28"/>
          <w:cs/>
          <w:rPrChange w:id="805" w:author="Atiwitch Muongsorn" w:date="2019-11-26T14:27:00Z">
            <w:rPr>
              <w:rFonts w:asciiTheme="majorBidi" w:hAnsiTheme="majorBidi" w:cstheme="majorBidi"/>
              <w:sz w:val="28"/>
              <w:szCs w:val="28"/>
              <w:cs/>
            </w:rPr>
          </w:rPrChange>
        </w:rPr>
        <w:fldChar w:fldCharType="separate"/>
      </w:r>
      <w:r>
        <w:rPr>
          <w:rFonts w:ascii="TH Sarabun New" w:hAnsi="TH Sarabun New" w:cs="TH Sarabun New"/>
          <w:noProof/>
          <w:sz w:val="28"/>
          <w:szCs w:val="28"/>
          <w:cs/>
        </w:rPr>
        <w:t>1</w:t>
      </w:r>
      <w:r w:rsidRPr="002B0CF2">
        <w:rPr>
          <w:rFonts w:ascii="TH Sarabun New" w:hAnsi="TH Sarabun New" w:cs="TH Sarabun New"/>
          <w:sz w:val="28"/>
          <w:szCs w:val="28"/>
          <w:cs/>
          <w:rPrChange w:id="806" w:author="Atiwitch Muongsorn" w:date="2019-11-26T14:27:00Z">
            <w:rPr>
              <w:rFonts w:asciiTheme="majorBidi" w:hAnsiTheme="majorBidi" w:cstheme="majorBidi"/>
              <w:sz w:val="28"/>
              <w:szCs w:val="28"/>
              <w:cs/>
            </w:rPr>
          </w:rPrChange>
        </w:rPr>
        <w:fldChar w:fldCharType="end"/>
      </w:r>
      <w:r w:rsidRPr="002B0CF2">
        <w:rPr>
          <w:rFonts w:ascii="TH Sarabun New" w:hAnsi="TH Sarabun New" w:cs="TH Sarabun New"/>
          <w:sz w:val="28"/>
          <w:szCs w:val="28"/>
          <w:cs/>
          <w:rPrChange w:id="807" w:author="Atiwitch Muongsorn" w:date="2019-11-26T14:27:00Z">
            <w:rPr>
              <w:rFonts w:asciiTheme="majorBidi" w:hAnsiTheme="majorBidi" w:cstheme="majorBidi"/>
              <w:sz w:val="28"/>
              <w:szCs w:val="28"/>
              <w:cs/>
            </w:rPr>
          </w:rPrChange>
        </w:rPr>
        <w:t xml:space="preserve"> แผนการดำเนินงาน</w:t>
      </w:r>
    </w:p>
    <w:tbl>
      <w:tblPr>
        <w:tblStyle w:val="TableGrid"/>
        <w:tblW w:w="5296" w:type="pct"/>
        <w:tblLook w:val="04A0" w:firstRow="1" w:lastRow="0" w:firstColumn="1" w:lastColumn="0" w:noHBand="0" w:noVBand="1"/>
      </w:tblPr>
      <w:tblGrid>
        <w:gridCol w:w="1005"/>
        <w:gridCol w:w="1827"/>
        <w:gridCol w:w="815"/>
        <w:gridCol w:w="822"/>
        <w:gridCol w:w="830"/>
        <w:gridCol w:w="856"/>
        <w:gridCol w:w="808"/>
        <w:gridCol w:w="832"/>
        <w:gridCol w:w="1024"/>
        <w:gridCol w:w="1085"/>
      </w:tblGrid>
      <w:tr w:rsidR="00416B8C" w:rsidRPr="002D6188" w14:paraId="43C340FD" w14:textId="77777777" w:rsidTr="0094500C">
        <w:trPr>
          <w:trHeight w:val="435"/>
        </w:trPr>
        <w:tc>
          <w:tcPr>
            <w:tcW w:w="510" w:type="pct"/>
            <w:vMerge w:val="restart"/>
            <w:vAlign w:val="center"/>
          </w:tcPr>
          <w:p w14:paraId="39B6C2A9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08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ลำดับ</w:t>
            </w:r>
          </w:p>
        </w:tc>
        <w:tc>
          <w:tcPr>
            <w:tcW w:w="903" w:type="pct"/>
            <w:vMerge w:val="restart"/>
            <w:vAlign w:val="center"/>
          </w:tcPr>
          <w:p w14:paraId="3356A7AF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09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กิจกรรม</w:t>
            </w:r>
          </w:p>
        </w:tc>
        <w:tc>
          <w:tcPr>
            <w:tcW w:w="2096" w:type="pct"/>
            <w:gridSpan w:val="5"/>
          </w:tcPr>
          <w:p w14:paraId="1E6BB9B2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</w:rPr>
              <w:pPrChange w:id="810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ปี พ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ศ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 xml:space="preserve">. </w:t>
            </w:r>
            <w:sdt>
              <w:sdtPr>
                <w:rPr>
                  <w:rFonts w:ascii="TH Sarabun New" w:hAnsi="TH Sarabun New" w:cs="TH Sarabun New"/>
                  <w:sz w:val="36"/>
                  <w:szCs w:val="36"/>
                </w:rPr>
                <w:id w:val="-1588071372"/>
                <w:placeholder>
                  <w:docPart w:val="7BE4DA72A12A44909D4F1AAAE1D9463B"/>
                </w:placeholder>
              </w:sdtPr>
              <w:sdtEndPr/>
              <w:sdtContent>
                <w:r w:rsidRPr="002D6188">
                  <w:rPr>
                    <w:rFonts w:ascii="TH Sarabun New" w:hAnsi="TH Sarabun New" w:cs="TH Sarabun New"/>
                    <w:sz w:val="36"/>
                    <w:szCs w:val="36"/>
                  </w:rPr>
                  <w:t>2562</w:t>
                </w:r>
              </w:sdtContent>
            </w:sdt>
          </w:p>
        </w:tc>
        <w:tc>
          <w:tcPr>
            <w:tcW w:w="1491" w:type="pct"/>
            <w:gridSpan w:val="3"/>
          </w:tcPr>
          <w:p w14:paraId="25BFA254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11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ปี พ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ศ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 xml:space="preserve">. </w:t>
            </w:r>
            <w:sdt>
              <w:sdtPr>
                <w:rPr>
                  <w:rFonts w:ascii="TH Sarabun New" w:hAnsi="TH Sarabun New" w:cs="TH Sarabun New"/>
                  <w:sz w:val="36"/>
                  <w:szCs w:val="36"/>
                </w:rPr>
                <w:id w:val="-598418300"/>
                <w:placeholder>
                  <w:docPart w:val="2C586BFB36BA4F1D9B364AC430BB5F97"/>
                </w:placeholder>
              </w:sdtPr>
              <w:sdtEndPr/>
              <w:sdtContent>
                <w:r w:rsidRPr="002D6188">
                  <w:rPr>
                    <w:rFonts w:ascii="TH Sarabun New" w:hAnsi="TH Sarabun New" w:cs="TH Sarabun New"/>
                    <w:sz w:val="36"/>
                    <w:szCs w:val="36"/>
                  </w:rPr>
                  <w:t>2563</w:t>
                </w:r>
              </w:sdtContent>
            </w:sdt>
          </w:p>
        </w:tc>
      </w:tr>
      <w:tr w:rsidR="00416B8C" w:rsidRPr="002D6188" w14:paraId="28BF6269" w14:textId="77777777" w:rsidTr="0094500C">
        <w:trPr>
          <w:trHeight w:val="448"/>
        </w:trPr>
        <w:tc>
          <w:tcPr>
            <w:tcW w:w="510" w:type="pct"/>
            <w:vMerge/>
          </w:tcPr>
          <w:p w14:paraId="34A106E6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pPrChange w:id="812" w:author="Atiwitch Muongsorn" w:date="2019-11-26T13:40:00Z">
                <w:pPr>
                  <w:jc w:val="thaiDistribute"/>
                </w:pPr>
              </w:pPrChange>
            </w:pPr>
          </w:p>
        </w:tc>
        <w:tc>
          <w:tcPr>
            <w:tcW w:w="903" w:type="pct"/>
            <w:vMerge/>
          </w:tcPr>
          <w:p w14:paraId="209268FE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pPrChange w:id="813" w:author="Atiwitch Muongsorn" w:date="2019-11-26T13:40:00Z">
                <w:pPr>
                  <w:jc w:val="thaiDistribute"/>
                </w:pPr>
              </w:pPrChange>
            </w:pPr>
          </w:p>
        </w:tc>
        <w:tc>
          <w:tcPr>
            <w:tcW w:w="414" w:type="pct"/>
          </w:tcPr>
          <w:p w14:paraId="2BD29E09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14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ส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ค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</w:p>
        </w:tc>
        <w:tc>
          <w:tcPr>
            <w:tcW w:w="417" w:type="pct"/>
          </w:tcPr>
          <w:p w14:paraId="4A0576DE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</w:rPr>
              <w:pPrChange w:id="815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ก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ย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</w:p>
        </w:tc>
        <w:tc>
          <w:tcPr>
            <w:tcW w:w="421" w:type="pct"/>
          </w:tcPr>
          <w:p w14:paraId="4EADF3F2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</w:rPr>
              <w:pPrChange w:id="816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ต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ค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</w:p>
        </w:tc>
        <w:tc>
          <w:tcPr>
            <w:tcW w:w="434" w:type="pct"/>
          </w:tcPr>
          <w:p w14:paraId="027467D4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</w:rPr>
              <w:pPrChange w:id="817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พ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ย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</w:p>
        </w:tc>
        <w:tc>
          <w:tcPr>
            <w:tcW w:w="410" w:type="pct"/>
          </w:tcPr>
          <w:p w14:paraId="46BFEC7C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</w:rPr>
              <w:pPrChange w:id="818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ธ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ค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</w:p>
        </w:tc>
        <w:tc>
          <w:tcPr>
            <w:tcW w:w="422" w:type="pct"/>
          </w:tcPr>
          <w:p w14:paraId="4BE01AEE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19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ม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ค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</w:p>
        </w:tc>
        <w:tc>
          <w:tcPr>
            <w:tcW w:w="519" w:type="pct"/>
          </w:tcPr>
          <w:p w14:paraId="6F75EAAF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</w:rPr>
              <w:pPrChange w:id="820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ก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พ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</w:p>
        </w:tc>
        <w:tc>
          <w:tcPr>
            <w:tcW w:w="550" w:type="pct"/>
          </w:tcPr>
          <w:p w14:paraId="19B92DB1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</w:rPr>
              <w:pPrChange w:id="821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มี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  <w:r w:rsidRPr="002D6188">
              <w:rPr>
                <w:rFonts w:ascii="TH Sarabun New" w:hAnsi="TH Sarabun New" w:cs="TH Sarabun New"/>
                <w:sz w:val="36"/>
                <w:szCs w:val="36"/>
                <w:cs/>
              </w:rPr>
              <w:t>ค</w:t>
            </w:r>
            <w:r w:rsidRPr="002D6188">
              <w:rPr>
                <w:rFonts w:ascii="TH Sarabun New" w:hAnsi="TH Sarabun New" w:cs="TH Sarabun New"/>
                <w:sz w:val="36"/>
                <w:szCs w:val="36"/>
              </w:rPr>
              <w:t>.</w:t>
            </w:r>
          </w:p>
        </w:tc>
      </w:tr>
      <w:tr w:rsidR="00416B8C" w:rsidRPr="002D6188" w14:paraId="1AFF09E9" w14:textId="77777777" w:rsidTr="0094500C">
        <w:trPr>
          <w:trHeight w:val="435"/>
        </w:trPr>
        <w:tc>
          <w:tcPr>
            <w:tcW w:w="510" w:type="pct"/>
            <w:vAlign w:val="center"/>
          </w:tcPr>
          <w:p w14:paraId="512F13BC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</w:rPr>
              <w:pPrChange w:id="822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</w:rPr>
              <w:t>1.</w:t>
            </w:r>
          </w:p>
        </w:tc>
        <w:sdt>
          <w:sdtPr>
            <w:rPr>
              <w:rFonts w:ascii="TH Sarabun New" w:hAnsi="TH Sarabun New" w:cs="TH Sarabun New"/>
              <w:sz w:val="36"/>
              <w:szCs w:val="36"/>
            </w:rPr>
            <w:id w:val="-982689574"/>
            <w:placeholder>
              <w:docPart w:val="25A6262110CE4575954C7B988CFC99DC"/>
            </w:placeholder>
          </w:sdtPr>
          <w:sdtEndPr/>
          <w:sdtContent>
            <w:tc>
              <w:tcPr>
                <w:tcW w:w="903" w:type="pct"/>
                <w:vAlign w:val="center"/>
              </w:tcPr>
              <w:p w14:paraId="1614F8FA" w14:textId="4FA124B6" w:rsidR="00416B8C" w:rsidRPr="002D6188" w:rsidRDefault="00FA3B74">
                <w:pPr>
                  <w:jc w:val="thaiDistribute"/>
                  <w:rPr>
                    <w:rFonts w:ascii="TH Sarabun New" w:hAnsi="TH Sarabun New" w:cs="TH Sarabun New"/>
                    <w:sz w:val="36"/>
                    <w:szCs w:val="36"/>
                  </w:rPr>
                  <w:pPrChange w:id="823" w:author="Atiwitch Muongsorn" w:date="2019-11-26T13:40:00Z">
                    <w:pPr/>
                  </w:pPrChange>
                </w:pPr>
                <w:ins w:id="824" w:author="Atiwitch Muongsorn" w:date="2019-11-26T14:15:00Z">
                  <w:r>
                    <w:rPr>
                      <w:rFonts w:ascii="TH Sarabun New" w:hAnsi="TH Sarabun New" w:cs="TH Sarabun New" w:hint="cs"/>
                      <w:sz w:val="36"/>
                      <w:szCs w:val="36"/>
                      <w:cs/>
                    </w:rPr>
                    <w:t>พบอาจารย์</w:t>
                  </w:r>
                </w:ins>
                <w:del w:id="825" w:author="Atiwitch Muongsorn" w:date="2019-11-26T14:15:00Z">
                  <w:r w:rsidR="00416B8C" w:rsidRPr="002D6188" w:rsidDel="00FA3B74">
                    <w:rPr>
                      <w:rFonts w:ascii="TH Sarabun New" w:hAnsi="TH Sarabun New" w:cs="TH Sarabun New"/>
                      <w:sz w:val="36"/>
                      <w:szCs w:val="36"/>
                      <w:cs/>
                    </w:rPr>
                    <w:delText>หา</w:delText>
                  </w:r>
                </w:del>
                <w:r w:rsidR="00416B8C" w:rsidRPr="002D6188"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>ที่ปรึกษา</w:t>
                </w:r>
              </w:p>
            </w:tc>
          </w:sdtContent>
        </w:sdt>
        <w:tc>
          <w:tcPr>
            <w:tcW w:w="414" w:type="pct"/>
            <w:shd w:val="clear" w:color="auto" w:fill="FFC000"/>
            <w:vAlign w:val="center"/>
          </w:tcPr>
          <w:p w14:paraId="3DA054F4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26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17" w:type="pct"/>
            <w:shd w:val="clear" w:color="auto" w:fill="FFC000"/>
            <w:vAlign w:val="center"/>
          </w:tcPr>
          <w:p w14:paraId="4AE7EF14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27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21" w:type="pct"/>
            <w:vAlign w:val="center"/>
          </w:tcPr>
          <w:p w14:paraId="3ECBB552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28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34" w:type="pct"/>
            <w:vAlign w:val="center"/>
          </w:tcPr>
          <w:p w14:paraId="27F7E993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29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10" w:type="pct"/>
            <w:vAlign w:val="center"/>
          </w:tcPr>
          <w:p w14:paraId="6CC87D9F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30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22" w:type="pct"/>
            <w:vAlign w:val="center"/>
          </w:tcPr>
          <w:p w14:paraId="62883911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31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519" w:type="pct"/>
            <w:vAlign w:val="center"/>
          </w:tcPr>
          <w:p w14:paraId="1F022834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32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550" w:type="pct"/>
            <w:vAlign w:val="center"/>
          </w:tcPr>
          <w:p w14:paraId="30CD235D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33" w:author="Atiwitch Muongsorn" w:date="2019-11-26T13:40:00Z">
                <w:pPr>
                  <w:jc w:val="center"/>
                </w:pPr>
              </w:pPrChange>
            </w:pPr>
          </w:p>
        </w:tc>
      </w:tr>
      <w:tr w:rsidR="00416B8C" w:rsidRPr="002D6188" w14:paraId="26A96CA0" w14:textId="77777777" w:rsidTr="0094500C">
        <w:trPr>
          <w:trHeight w:val="422"/>
        </w:trPr>
        <w:tc>
          <w:tcPr>
            <w:tcW w:w="510" w:type="pct"/>
            <w:vAlign w:val="center"/>
          </w:tcPr>
          <w:p w14:paraId="452BE73E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</w:rPr>
              <w:pPrChange w:id="834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</w:rPr>
              <w:t>2.</w:t>
            </w:r>
          </w:p>
        </w:tc>
        <w:sdt>
          <w:sdtPr>
            <w:rPr>
              <w:rFonts w:ascii="TH Sarabun New" w:hAnsi="TH Sarabun New" w:cs="TH Sarabun New"/>
              <w:sz w:val="36"/>
              <w:szCs w:val="36"/>
            </w:rPr>
            <w:id w:val="-506143537"/>
            <w:placeholder>
              <w:docPart w:val="DBDBEFCD8B3F49ED90925583FE73C7B9"/>
            </w:placeholder>
          </w:sdtPr>
          <w:sdtEndPr/>
          <w:sdtContent>
            <w:tc>
              <w:tcPr>
                <w:tcW w:w="903" w:type="pct"/>
                <w:vAlign w:val="center"/>
              </w:tcPr>
              <w:p w14:paraId="405306D2" w14:textId="358A3D7D" w:rsidR="00416B8C" w:rsidRPr="002D6188" w:rsidRDefault="00416B8C">
                <w:pPr>
                  <w:jc w:val="thaiDistribute"/>
                  <w:rPr>
                    <w:rFonts w:ascii="TH Sarabun New" w:hAnsi="TH Sarabun New" w:cs="TH Sarabun New"/>
                    <w:b/>
                    <w:bCs/>
                    <w:sz w:val="36"/>
                    <w:szCs w:val="36"/>
                  </w:rPr>
                  <w:pPrChange w:id="835" w:author="Atiwitch Muongsorn" w:date="2019-11-26T14:15:00Z">
                    <w:pPr/>
                  </w:pPrChange>
                </w:pPr>
                <w:del w:id="836" w:author="Atiwitch Muongsorn" w:date="2019-11-26T14:15:00Z">
                  <w:r w:rsidRPr="002D6188" w:rsidDel="00FA3B74">
                    <w:rPr>
                      <w:rFonts w:ascii="TH Sarabun New" w:hAnsi="TH Sarabun New" w:cs="TH Sarabun New"/>
                      <w:sz w:val="36"/>
                      <w:szCs w:val="36"/>
                      <w:cs/>
                    </w:rPr>
                    <w:delText xml:space="preserve">ทำ </w:delText>
                  </w:r>
                  <w:r w:rsidRPr="002D6188" w:rsidDel="00FA3B74">
                    <w:rPr>
                      <w:rFonts w:ascii="TH Sarabun New" w:hAnsi="TH Sarabun New" w:cs="TH Sarabun New"/>
                      <w:sz w:val="36"/>
                      <w:szCs w:val="36"/>
                    </w:rPr>
                    <w:delText xml:space="preserve">Demo </w:delText>
                  </w:r>
                  <w:r w:rsidRPr="002D6188" w:rsidDel="00FA3B74">
                    <w:rPr>
                      <w:rFonts w:ascii="TH Sarabun New" w:hAnsi="TH Sarabun New" w:cs="TH Sarabun New"/>
                      <w:sz w:val="36"/>
                      <w:szCs w:val="36"/>
                      <w:cs/>
                    </w:rPr>
                    <w:delText>เกม</w:delText>
                  </w:r>
                </w:del>
                <w:ins w:id="837" w:author="Atiwitch Muongsorn" w:date="2019-11-26T14:15:00Z">
                  <w:r w:rsidR="00FA3B74">
                    <w:rPr>
                      <w:rFonts w:ascii="TH Sarabun New" w:hAnsi="TH Sarabun New" w:cs="TH Sarabun New" w:hint="cs"/>
                      <w:sz w:val="36"/>
                      <w:szCs w:val="36"/>
                      <w:cs/>
                    </w:rPr>
                    <w:t>สร้างเกมต้นแบบ</w:t>
                  </w:r>
                </w:ins>
              </w:p>
            </w:tc>
          </w:sdtContent>
        </w:sdt>
        <w:tc>
          <w:tcPr>
            <w:tcW w:w="414" w:type="pct"/>
            <w:vAlign w:val="center"/>
          </w:tcPr>
          <w:p w14:paraId="4C398333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38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17" w:type="pct"/>
            <w:vAlign w:val="center"/>
          </w:tcPr>
          <w:p w14:paraId="556B1E5B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39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21" w:type="pct"/>
            <w:shd w:val="clear" w:color="auto" w:fill="FFC000"/>
            <w:vAlign w:val="center"/>
          </w:tcPr>
          <w:p w14:paraId="0978794E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40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34" w:type="pct"/>
            <w:shd w:val="clear" w:color="auto" w:fill="FFC000"/>
            <w:vAlign w:val="center"/>
          </w:tcPr>
          <w:p w14:paraId="6DD25C8E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41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10" w:type="pct"/>
            <w:vAlign w:val="center"/>
          </w:tcPr>
          <w:p w14:paraId="3A35AEC5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42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22" w:type="pct"/>
            <w:vAlign w:val="center"/>
          </w:tcPr>
          <w:p w14:paraId="387E86B8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43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519" w:type="pct"/>
            <w:vAlign w:val="center"/>
          </w:tcPr>
          <w:p w14:paraId="690321CC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44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550" w:type="pct"/>
            <w:vAlign w:val="center"/>
          </w:tcPr>
          <w:p w14:paraId="383490F6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45" w:author="Atiwitch Muongsorn" w:date="2019-11-26T13:40:00Z">
                <w:pPr>
                  <w:jc w:val="center"/>
                </w:pPr>
              </w:pPrChange>
            </w:pPr>
          </w:p>
        </w:tc>
      </w:tr>
      <w:tr w:rsidR="00416B8C" w:rsidRPr="002D6188" w14:paraId="09E111EA" w14:textId="77777777" w:rsidTr="0094500C">
        <w:trPr>
          <w:trHeight w:val="872"/>
        </w:trPr>
        <w:tc>
          <w:tcPr>
            <w:tcW w:w="510" w:type="pct"/>
            <w:vAlign w:val="center"/>
          </w:tcPr>
          <w:p w14:paraId="4CB90121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</w:rPr>
              <w:pPrChange w:id="846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</w:rPr>
              <w:t>3.</w:t>
            </w:r>
          </w:p>
        </w:tc>
        <w:sdt>
          <w:sdtPr>
            <w:rPr>
              <w:rFonts w:ascii="TH Sarabun New" w:hAnsi="TH Sarabun New" w:cs="TH Sarabun New"/>
              <w:sz w:val="36"/>
              <w:szCs w:val="36"/>
            </w:rPr>
            <w:id w:val="1215859426"/>
            <w:placeholder>
              <w:docPart w:val="936DA813FD0E47E6B85FDAEF8F80A314"/>
            </w:placeholder>
          </w:sdtPr>
          <w:sdtEndPr/>
          <w:sdtContent>
            <w:tc>
              <w:tcPr>
                <w:tcW w:w="903" w:type="pct"/>
                <w:vAlign w:val="center"/>
              </w:tcPr>
              <w:p w14:paraId="706D2202" w14:textId="63286DB3" w:rsidR="00416B8C" w:rsidRPr="002D6188" w:rsidRDefault="00A30B76">
                <w:pPr>
                  <w:jc w:val="thaiDistribute"/>
                  <w:rPr>
                    <w:rFonts w:ascii="TH Sarabun New" w:hAnsi="TH Sarabun New" w:cs="TH Sarabun New"/>
                    <w:b/>
                    <w:bCs/>
                    <w:sz w:val="36"/>
                    <w:szCs w:val="36"/>
                  </w:rPr>
                  <w:pPrChange w:id="847" w:author="Atiwitch Muongsorn" w:date="2019-11-26T13:40:00Z">
                    <w:pPr/>
                  </w:pPrChange>
                </w:pPr>
                <w:r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>พบกรรมการ และนำเสนอ</w:t>
                </w:r>
              </w:p>
            </w:tc>
          </w:sdtContent>
        </w:sdt>
        <w:tc>
          <w:tcPr>
            <w:tcW w:w="414" w:type="pct"/>
            <w:vAlign w:val="center"/>
          </w:tcPr>
          <w:p w14:paraId="25BE8A75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48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17" w:type="pct"/>
            <w:vAlign w:val="center"/>
          </w:tcPr>
          <w:p w14:paraId="19D27B5B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49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21" w:type="pct"/>
            <w:vAlign w:val="center"/>
          </w:tcPr>
          <w:p w14:paraId="3AD30529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50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34" w:type="pct"/>
            <w:shd w:val="clear" w:color="auto" w:fill="FFC000"/>
            <w:vAlign w:val="center"/>
          </w:tcPr>
          <w:p w14:paraId="4C79CB16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51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10" w:type="pct"/>
            <w:shd w:val="clear" w:color="auto" w:fill="FFC000"/>
            <w:vAlign w:val="center"/>
          </w:tcPr>
          <w:p w14:paraId="7770F8FC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52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22" w:type="pct"/>
            <w:shd w:val="clear" w:color="auto" w:fill="FFC000"/>
            <w:vAlign w:val="center"/>
          </w:tcPr>
          <w:p w14:paraId="440CCE43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53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519" w:type="pct"/>
            <w:vAlign w:val="center"/>
          </w:tcPr>
          <w:p w14:paraId="3A51BDC7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54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550" w:type="pct"/>
            <w:vAlign w:val="center"/>
          </w:tcPr>
          <w:p w14:paraId="6CEA422C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55" w:author="Atiwitch Muongsorn" w:date="2019-11-26T13:40:00Z">
                <w:pPr>
                  <w:jc w:val="center"/>
                </w:pPr>
              </w:pPrChange>
            </w:pPr>
          </w:p>
        </w:tc>
      </w:tr>
      <w:tr w:rsidR="00416B8C" w:rsidRPr="002D6188" w14:paraId="3AE84322" w14:textId="77777777" w:rsidTr="0094500C">
        <w:trPr>
          <w:trHeight w:val="872"/>
        </w:trPr>
        <w:tc>
          <w:tcPr>
            <w:tcW w:w="510" w:type="pct"/>
            <w:vAlign w:val="center"/>
          </w:tcPr>
          <w:p w14:paraId="1A78EEDD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</w:rPr>
              <w:pPrChange w:id="856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</w:rPr>
              <w:t>4.</w:t>
            </w:r>
          </w:p>
        </w:tc>
        <w:sdt>
          <w:sdtPr>
            <w:rPr>
              <w:rFonts w:ascii="TH Sarabun New" w:hAnsi="TH Sarabun New" w:cs="TH Sarabun New"/>
              <w:sz w:val="36"/>
              <w:szCs w:val="36"/>
            </w:rPr>
            <w:id w:val="2090191079"/>
            <w:placeholder>
              <w:docPart w:val="C86BCC7317EB493E9CC0385BA342E429"/>
            </w:placeholder>
          </w:sdtPr>
          <w:sdtEndPr/>
          <w:sdtContent>
            <w:tc>
              <w:tcPr>
                <w:tcW w:w="903" w:type="pct"/>
                <w:vAlign w:val="center"/>
              </w:tcPr>
              <w:p w14:paraId="2C70583F" w14:textId="7E93D5EB" w:rsidR="00416B8C" w:rsidRPr="002D6188" w:rsidRDefault="00FA3B74">
                <w:pPr>
                  <w:jc w:val="thaiDistribute"/>
                  <w:rPr>
                    <w:rFonts w:ascii="TH Sarabun New" w:hAnsi="TH Sarabun New" w:cs="TH Sarabun New"/>
                    <w:b/>
                    <w:bCs/>
                    <w:sz w:val="36"/>
                    <w:szCs w:val="36"/>
                  </w:rPr>
                  <w:pPrChange w:id="857" w:author="Atiwitch Muongsorn" w:date="2019-11-26T14:16:00Z">
                    <w:pPr/>
                  </w:pPrChange>
                </w:pPr>
                <w:ins w:id="858" w:author="Atiwitch Muongsorn" w:date="2019-11-26T14:16:00Z">
                  <w:r>
                    <w:rPr>
                      <w:rFonts w:ascii="TH Sarabun New" w:hAnsi="TH Sarabun New" w:cs="TH Sarabun New" w:hint="cs"/>
                      <w:sz w:val="36"/>
                      <w:szCs w:val="36"/>
                      <w:cs/>
                    </w:rPr>
                    <w:t>สร้างฟังค์ชั่น</w:t>
                  </w:r>
                </w:ins>
                <w:del w:id="859" w:author="Atiwitch Muongsorn" w:date="2019-11-26T14:16:00Z">
                  <w:r w:rsidR="00416B8C" w:rsidRPr="002D6188" w:rsidDel="00FA3B74">
                    <w:rPr>
                      <w:rFonts w:ascii="TH Sarabun New" w:hAnsi="TH Sarabun New" w:cs="TH Sarabun New"/>
                      <w:sz w:val="36"/>
                      <w:szCs w:val="36"/>
                    </w:rPr>
                    <w:delText xml:space="preserve">Compiler </w:delText>
                  </w:r>
                </w:del>
                <w:ins w:id="860" w:author="Atiwitch Muongsorn" w:date="2019-11-26T14:16:00Z">
                  <w:r>
                    <w:rPr>
                      <w:rFonts w:ascii="TH Sarabun New" w:hAnsi="TH Sarabun New" w:cs="TH Sarabun New" w:hint="cs"/>
                      <w:sz w:val="36"/>
                      <w:szCs w:val="36"/>
                      <w:cs/>
                    </w:rPr>
                    <w:t xml:space="preserve"> </w:t>
                  </w:r>
                </w:ins>
                <w:r w:rsidR="00416B8C" w:rsidRPr="002D6188">
                  <w:rPr>
                    <w:rFonts w:ascii="TH Sarabun New" w:hAnsi="TH Sarabun New" w:cs="TH Sarabun New"/>
                    <w:sz w:val="36"/>
                    <w:szCs w:val="36"/>
                  </w:rPr>
                  <w:t>If</w:t>
                </w:r>
                <w:ins w:id="861" w:author="Atiwitch Muongsorn" w:date="2019-11-26T14:16:00Z">
                  <w:r>
                    <w:rPr>
                      <w:rFonts w:ascii="TH Sarabun New" w:hAnsi="TH Sarabun New" w:cs="TH Sarabun New" w:hint="cs"/>
                      <w:sz w:val="36"/>
                      <w:szCs w:val="36"/>
                      <w:cs/>
                    </w:rPr>
                    <w:t xml:space="preserve"> และ</w:t>
                  </w:r>
                </w:ins>
                <w:del w:id="862" w:author="Atiwitch Muongsorn" w:date="2019-11-26T14:16:00Z">
                  <w:r w:rsidR="00416B8C" w:rsidRPr="002D6188" w:rsidDel="00FA3B74">
                    <w:rPr>
                      <w:rFonts w:ascii="TH Sarabun New" w:hAnsi="TH Sarabun New" w:cs="TH Sarabun New"/>
                      <w:sz w:val="36"/>
                      <w:szCs w:val="36"/>
                    </w:rPr>
                    <w:delText>,</w:delText>
                  </w:r>
                </w:del>
                <w:r w:rsidR="00416B8C" w:rsidRPr="002D6188">
                  <w:rPr>
                    <w:rFonts w:ascii="TH Sarabun New" w:hAnsi="TH Sarabun New" w:cs="TH Sarabun New"/>
                    <w:sz w:val="36"/>
                    <w:szCs w:val="36"/>
                  </w:rPr>
                  <w:t xml:space="preserve"> While</w:t>
                </w:r>
              </w:p>
            </w:tc>
          </w:sdtContent>
        </w:sdt>
        <w:tc>
          <w:tcPr>
            <w:tcW w:w="414" w:type="pct"/>
            <w:vAlign w:val="center"/>
          </w:tcPr>
          <w:p w14:paraId="6CF6390F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63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17" w:type="pct"/>
            <w:vAlign w:val="center"/>
          </w:tcPr>
          <w:p w14:paraId="3CF7DBED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64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21" w:type="pct"/>
            <w:vAlign w:val="center"/>
          </w:tcPr>
          <w:p w14:paraId="0BBCE719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65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34" w:type="pct"/>
            <w:vAlign w:val="center"/>
          </w:tcPr>
          <w:p w14:paraId="68FA4EF2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66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10" w:type="pct"/>
            <w:shd w:val="clear" w:color="auto" w:fill="FFC000" w:themeFill="accent4"/>
            <w:vAlign w:val="center"/>
          </w:tcPr>
          <w:p w14:paraId="65B381D6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67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22" w:type="pct"/>
            <w:shd w:val="clear" w:color="auto" w:fill="FFC000"/>
            <w:vAlign w:val="center"/>
          </w:tcPr>
          <w:p w14:paraId="3288EC79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68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519" w:type="pct"/>
            <w:shd w:val="clear" w:color="auto" w:fill="FFC000"/>
            <w:vAlign w:val="center"/>
          </w:tcPr>
          <w:p w14:paraId="49E4AFDA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69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550" w:type="pct"/>
            <w:vAlign w:val="center"/>
          </w:tcPr>
          <w:p w14:paraId="653B2C7D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70" w:author="Atiwitch Muongsorn" w:date="2019-11-26T13:40:00Z">
                <w:pPr>
                  <w:jc w:val="center"/>
                </w:pPr>
              </w:pPrChange>
            </w:pPr>
          </w:p>
        </w:tc>
      </w:tr>
      <w:tr w:rsidR="00416B8C" w:rsidRPr="002D6188" w14:paraId="7AFBC543" w14:textId="77777777" w:rsidTr="0094500C">
        <w:trPr>
          <w:trHeight w:val="435"/>
        </w:trPr>
        <w:tc>
          <w:tcPr>
            <w:tcW w:w="510" w:type="pct"/>
            <w:vAlign w:val="center"/>
          </w:tcPr>
          <w:p w14:paraId="7B6438C7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</w:rPr>
              <w:pPrChange w:id="871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</w:rPr>
              <w:t>5.</w:t>
            </w:r>
          </w:p>
        </w:tc>
        <w:sdt>
          <w:sdtPr>
            <w:rPr>
              <w:rFonts w:ascii="TH Sarabun New" w:hAnsi="TH Sarabun New" w:cs="TH Sarabun New"/>
              <w:sz w:val="36"/>
              <w:szCs w:val="36"/>
            </w:rPr>
            <w:id w:val="832878934"/>
            <w:placeholder>
              <w:docPart w:val="6E08C49716574653B25863B50D02E0A7"/>
            </w:placeholder>
          </w:sdtPr>
          <w:sdtEndPr/>
          <w:sdtContent>
            <w:tc>
              <w:tcPr>
                <w:tcW w:w="903" w:type="pct"/>
                <w:vAlign w:val="center"/>
              </w:tcPr>
              <w:p w14:paraId="4EE32ACB" w14:textId="2D7E8418" w:rsidR="00416B8C" w:rsidRPr="002D6188" w:rsidRDefault="00416B8C">
                <w:pPr>
                  <w:jc w:val="thaiDistribute"/>
                  <w:rPr>
                    <w:rFonts w:ascii="TH Sarabun New" w:hAnsi="TH Sarabun New" w:cs="TH Sarabun New"/>
                    <w:b/>
                    <w:bCs/>
                    <w:sz w:val="36"/>
                    <w:szCs w:val="36"/>
                  </w:rPr>
                  <w:pPrChange w:id="872" w:author="Atiwitch Muongsorn" w:date="2019-11-26T14:16:00Z">
                    <w:pPr/>
                  </w:pPrChange>
                </w:pPr>
                <w:del w:id="873" w:author="Atiwitch Muongsorn" w:date="2019-11-26T14:16:00Z">
                  <w:r w:rsidRPr="002D6188" w:rsidDel="00FA3B74">
                    <w:rPr>
                      <w:rFonts w:ascii="TH Sarabun New" w:hAnsi="TH Sarabun New" w:cs="TH Sarabun New"/>
                      <w:sz w:val="36"/>
                      <w:szCs w:val="36"/>
                    </w:rPr>
                    <w:delText>Game Design</w:delText>
                  </w:r>
                </w:del>
                <w:ins w:id="874" w:author="Atiwitch Muongsorn" w:date="2019-11-26T14:16:00Z">
                  <w:r w:rsidR="00FA3B74">
                    <w:rPr>
                      <w:rFonts w:ascii="TH Sarabun New" w:hAnsi="TH Sarabun New" w:cs="TH Sarabun New" w:hint="cs"/>
                      <w:sz w:val="36"/>
                      <w:szCs w:val="36"/>
                      <w:cs/>
                    </w:rPr>
                    <w:t>ออกแบบเกมเพิ่มเติม</w:t>
                  </w:r>
                </w:ins>
              </w:p>
            </w:tc>
          </w:sdtContent>
        </w:sdt>
        <w:tc>
          <w:tcPr>
            <w:tcW w:w="414" w:type="pct"/>
            <w:vAlign w:val="center"/>
          </w:tcPr>
          <w:p w14:paraId="7BED9B5D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75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17" w:type="pct"/>
            <w:vAlign w:val="center"/>
          </w:tcPr>
          <w:p w14:paraId="656E3505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76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21" w:type="pct"/>
            <w:vAlign w:val="center"/>
          </w:tcPr>
          <w:p w14:paraId="4FF4F2EE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77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34" w:type="pct"/>
            <w:vAlign w:val="center"/>
          </w:tcPr>
          <w:p w14:paraId="031886CE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78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10" w:type="pct"/>
            <w:vAlign w:val="center"/>
          </w:tcPr>
          <w:p w14:paraId="5EF8475A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79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22" w:type="pct"/>
            <w:shd w:val="clear" w:color="auto" w:fill="FFC000"/>
            <w:vAlign w:val="center"/>
          </w:tcPr>
          <w:p w14:paraId="75D64294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80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519" w:type="pct"/>
            <w:shd w:val="clear" w:color="auto" w:fill="FFC000"/>
            <w:vAlign w:val="center"/>
          </w:tcPr>
          <w:p w14:paraId="37C5146A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81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550" w:type="pct"/>
            <w:shd w:val="clear" w:color="auto" w:fill="FFC000"/>
            <w:vAlign w:val="center"/>
          </w:tcPr>
          <w:p w14:paraId="1EACE8AC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</w:rPr>
              <w:pPrChange w:id="882" w:author="Atiwitch Muongsorn" w:date="2019-11-26T13:40:00Z">
                <w:pPr>
                  <w:jc w:val="center"/>
                </w:pPr>
              </w:pPrChange>
            </w:pPr>
          </w:p>
        </w:tc>
      </w:tr>
      <w:tr w:rsidR="00416B8C" w:rsidRPr="002D6188" w14:paraId="50B93CB2" w14:textId="77777777" w:rsidTr="0094500C">
        <w:trPr>
          <w:trHeight w:val="435"/>
        </w:trPr>
        <w:tc>
          <w:tcPr>
            <w:tcW w:w="510" w:type="pct"/>
            <w:vAlign w:val="center"/>
          </w:tcPr>
          <w:p w14:paraId="27CB8DC2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</w:rPr>
              <w:pPrChange w:id="883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</w:rPr>
              <w:t>6.</w:t>
            </w:r>
          </w:p>
        </w:tc>
        <w:sdt>
          <w:sdtPr>
            <w:rPr>
              <w:rFonts w:ascii="TH Sarabun New" w:hAnsi="TH Sarabun New" w:cs="TH Sarabun New"/>
              <w:sz w:val="36"/>
              <w:szCs w:val="36"/>
            </w:rPr>
            <w:id w:val="-394669830"/>
            <w:placeholder>
              <w:docPart w:val="6C85F7BE57204E8793801DE808768D7F"/>
            </w:placeholder>
          </w:sdtPr>
          <w:sdtEndPr/>
          <w:sdtContent>
            <w:tc>
              <w:tcPr>
                <w:tcW w:w="903" w:type="pct"/>
                <w:vAlign w:val="center"/>
              </w:tcPr>
              <w:p w14:paraId="470A0D0A" w14:textId="3123E22E" w:rsidR="00416B8C" w:rsidRPr="002D6188" w:rsidRDefault="00416B8C">
                <w:pPr>
                  <w:jc w:val="thaiDistribute"/>
                  <w:rPr>
                    <w:rFonts w:ascii="TH Sarabun New" w:hAnsi="TH Sarabun New" w:cs="TH Sarabun New"/>
                    <w:b/>
                    <w:bCs/>
                    <w:sz w:val="36"/>
                    <w:szCs w:val="36"/>
                  </w:rPr>
                  <w:pPrChange w:id="884" w:author="Atiwitch Muongsorn" w:date="2019-11-26T14:16:00Z">
                    <w:pPr/>
                  </w:pPrChange>
                </w:pPr>
                <w:del w:id="885" w:author="Atiwitch Muongsorn" w:date="2019-11-26T14:16:00Z">
                  <w:r w:rsidRPr="002D6188" w:rsidDel="00FA3B74">
                    <w:rPr>
                      <w:rFonts w:ascii="TH Sarabun New" w:hAnsi="TH Sarabun New" w:cs="TH Sarabun New"/>
                      <w:sz w:val="36"/>
                      <w:szCs w:val="36"/>
                    </w:rPr>
                    <w:delText>Graphic</w:delText>
                  </w:r>
                </w:del>
                <w:ins w:id="886" w:author="Atiwitch Muongsorn" w:date="2019-11-26T14:16:00Z">
                  <w:r w:rsidR="00FA3B74">
                    <w:rPr>
                      <w:rFonts w:ascii="TH Sarabun New" w:hAnsi="TH Sarabun New" w:cs="TH Sarabun New" w:hint="cs"/>
                      <w:sz w:val="36"/>
                      <w:szCs w:val="36"/>
                      <w:cs/>
                    </w:rPr>
                    <w:t>ปรับปรุงภาพ</w:t>
                  </w:r>
                </w:ins>
              </w:p>
            </w:tc>
          </w:sdtContent>
        </w:sdt>
        <w:tc>
          <w:tcPr>
            <w:tcW w:w="414" w:type="pct"/>
            <w:vAlign w:val="center"/>
          </w:tcPr>
          <w:p w14:paraId="67A30FFF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87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17" w:type="pct"/>
            <w:vAlign w:val="center"/>
          </w:tcPr>
          <w:p w14:paraId="75A9A1E5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88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21" w:type="pct"/>
            <w:vAlign w:val="center"/>
          </w:tcPr>
          <w:p w14:paraId="07B4BC7D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89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34" w:type="pct"/>
            <w:vAlign w:val="center"/>
          </w:tcPr>
          <w:p w14:paraId="3BAFC946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90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10" w:type="pct"/>
            <w:vAlign w:val="center"/>
          </w:tcPr>
          <w:p w14:paraId="61C94F4E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91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22" w:type="pct"/>
            <w:vAlign w:val="center"/>
          </w:tcPr>
          <w:p w14:paraId="02F44B1E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92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519" w:type="pct"/>
            <w:shd w:val="clear" w:color="auto" w:fill="FFC000"/>
            <w:vAlign w:val="center"/>
          </w:tcPr>
          <w:p w14:paraId="70F260F6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93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550" w:type="pct"/>
            <w:shd w:val="clear" w:color="auto" w:fill="FFC000"/>
            <w:vAlign w:val="center"/>
          </w:tcPr>
          <w:p w14:paraId="1D7EBDE0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94" w:author="Atiwitch Muongsorn" w:date="2019-11-26T13:40:00Z">
                <w:pPr>
                  <w:jc w:val="center"/>
                </w:pPr>
              </w:pPrChange>
            </w:pPr>
          </w:p>
        </w:tc>
      </w:tr>
      <w:tr w:rsidR="00416B8C" w:rsidRPr="002D6188" w14:paraId="1B3BBE07" w14:textId="77777777" w:rsidTr="0094500C">
        <w:trPr>
          <w:trHeight w:val="435"/>
        </w:trPr>
        <w:tc>
          <w:tcPr>
            <w:tcW w:w="510" w:type="pct"/>
            <w:vAlign w:val="center"/>
          </w:tcPr>
          <w:p w14:paraId="6D5A5C9E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</w:rPr>
              <w:pPrChange w:id="895" w:author="Atiwitch Muongsorn" w:date="2019-11-26T13:40:00Z">
                <w:pPr>
                  <w:jc w:val="center"/>
                </w:pPr>
              </w:pPrChange>
            </w:pPr>
            <w:r w:rsidRPr="002D6188">
              <w:rPr>
                <w:rFonts w:ascii="TH Sarabun New" w:hAnsi="TH Sarabun New" w:cs="TH Sarabun New"/>
                <w:sz w:val="36"/>
                <w:szCs w:val="36"/>
              </w:rPr>
              <w:t>7.</w:t>
            </w:r>
          </w:p>
        </w:tc>
        <w:sdt>
          <w:sdtPr>
            <w:rPr>
              <w:rFonts w:ascii="TH Sarabun New" w:hAnsi="TH Sarabun New" w:cs="TH Sarabun New"/>
              <w:sz w:val="36"/>
              <w:szCs w:val="36"/>
            </w:rPr>
            <w:id w:val="-143984030"/>
            <w:placeholder>
              <w:docPart w:val="0462792D98A44D72AF9F689CFC1F2F44"/>
            </w:placeholder>
          </w:sdtPr>
          <w:sdtEndPr/>
          <w:sdtContent>
            <w:tc>
              <w:tcPr>
                <w:tcW w:w="903" w:type="pct"/>
                <w:vAlign w:val="center"/>
              </w:tcPr>
              <w:p w14:paraId="3E9FFF14" w14:textId="5222593A" w:rsidR="00416B8C" w:rsidRPr="002D6188" w:rsidRDefault="00A30B76">
                <w:pPr>
                  <w:jc w:val="thaiDistribute"/>
                  <w:rPr>
                    <w:rFonts w:ascii="TH Sarabun New" w:hAnsi="TH Sarabun New" w:cs="TH Sarabun New"/>
                    <w:b/>
                    <w:bCs/>
                    <w:sz w:val="36"/>
                    <w:szCs w:val="36"/>
                  </w:rPr>
                  <w:pPrChange w:id="896" w:author="Atiwitch Muongsorn" w:date="2019-11-26T13:40:00Z">
                    <w:pPr/>
                  </w:pPrChange>
                </w:pPr>
                <w:r>
                  <w:rPr>
                    <w:rFonts w:ascii="TH Sarabun New" w:hAnsi="TH Sarabun New" w:cs="TH Sarabun New"/>
                    <w:sz w:val="36"/>
                    <w:szCs w:val="36"/>
                    <w:cs/>
                  </w:rPr>
                  <w:t>นำเสนอโครงงาน</w:t>
                </w:r>
              </w:p>
            </w:tc>
          </w:sdtContent>
        </w:sdt>
        <w:tc>
          <w:tcPr>
            <w:tcW w:w="414" w:type="pct"/>
            <w:vAlign w:val="center"/>
          </w:tcPr>
          <w:p w14:paraId="1B09687A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97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17" w:type="pct"/>
            <w:vAlign w:val="center"/>
          </w:tcPr>
          <w:p w14:paraId="52F9CB5D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98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21" w:type="pct"/>
            <w:vAlign w:val="center"/>
          </w:tcPr>
          <w:p w14:paraId="53FB8DB8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899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34" w:type="pct"/>
            <w:vAlign w:val="center"/>
          </w:tcPr>
          <w:p w14:paraId="7478AB00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900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10" w:type="pct"/>
            <w:vAlign w:val="center"/>
          </w:tcPr>
          <w:p w14:paraId="54451310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901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422" w:type="pct"/>
            <w:vAlign w:val="center"/>
          </w:tcPr>
          <w:p w14:paraId="78F93496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902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519" w:type="pct"/>
            <w:vAlign w:val="center"/>
          </w:tcPr>
          <w:p w14:paraId="0B634E4A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903" w:author="Atiwitch Muongsorn" w:date="2019-11-26T13:40:00Z">
                <w:pPr>
                  <w:jc w:val="center"/>
                </w:pPr>
              </w:pPrChange>
            </w:pPr>
          </w:p>
        </w:tc>
        <w:tc>
          <w:tcPr>
            <w:tcW w:w="550" w:type="pct"/>
            <w:shd w:val="clear" w:color="auto" w:fill="FFC000" w:themeFill="accent4"/>
            <w:vAlign w:val="center"/>
          </w:tcPr>
          <w:p w14:paraId="7BBF20A8" w14:textId="77777777" w:rsidR="00416B8C" w:rsidRPr="002D6188" w:rsidRDefault="00416B8C">
            <w:pPr>
              <w:jc w:val="thaiDistribute"/>
              <w:rPr>
                <w:rFonts w:ascii="TH Sarabun New" w:hAnsi="TH Sarabun New" w:cs="TH Sarabun New"/>
                <w:sz w:val="36"/>
                <w:szCs w:val="36"/>
                <w:cs/>
              </w:rPr>
              <w:pPrChange w:id="904" w:author="Atiwitch Muongsorn" w:date="2019-11-26T13:40:00Z">
                <w:pPr>
                  <w:jc w:val="center"/>
                </w:pPr>
              </w:pPrChange>
            </w:pPr>
          </w:p>
        </w:tc>
      </w:tr>
    </w:tbl>
    <w:p w14:paraId="5DF5CEEF" w14:textId="77777777" w:rsidR="006A58CC" w:rsidRPr="002D6188" w:rsidRDefault="009B3496">
      <w:pPr>
        <w:jc w:val="thaiDistribute"/>
        <w:rPr>
          <w:rFonts w:ascii="TH Sarabun New" w:hAnsi="TH Sarabun New" w:cs="TH Sarabun New"/>
          <w:b/>
          <w:bCs/>
          <w:sz w:val="36"/>
          <w:szCs w:val="36"/>
        </w:rPr>
        <w:pPrChange w:id="905" w:author="Atiwitch Muongsorn" w:date="2019-11-26T13:40:00Z">
          <w:pPr/>
        </w:pPrChange>
      </w:pPr>
      <w:r w:rsidRPr="002D6188">
        <w:rPr>
          <w:rFonts w:ascii="TH Sarabun New" w:hAnsi="TH Sarabun New" w:cs="TH Sarabun New"/>
          <w:b/>
          <w:bCs/>
          <w:sz w:val="36"/>
          <w:szCs w:val="36"/>
        </w:rPr>
        <w:br w:type="page"/>
      </w:r>
    </w:p>
    <w:sdt>
      <w:sdtPr>
        <w:rPr>
          <w:rFonts w:ascii="TH Sarabun New" w:eastAsiaTheme="minorHAnsi" w:hAnsi="TH Sarabun New" w:cs="TH Sarabun New"/>
          <w:b w:val="0"/>
          <w:bCs w:val="0"/>
          <w:color w:val="auto"/>
          <w:sz w:val="36"/>
          <w:szCs w:val="36"/>
        </w:rPr>
        <w:id w:val="-9380911"/>
        <w:docPartObj>
          <w:docPartGallery w:val="Bibliographies"/>
          <w:docPartUnique/>
        </w:docPartObj>
      </w:sdtPr>
      <w:sdtEndPr>
        <w:rPr>
          <w:rFonts w:eastAsia="SimSun"/>
          <w:color w:val="000000" w:themeColor="text1"/>
        </w:rPr>
      </w:sdtEndPr>
      <w:sdtContent>
        <w:p w14:paraId="3A109019" w14:textId="77777777" w:rsidR="00466234" w:rsidRPr="002D6188" w:rsidRDefault="00466234">
          <w:pPr>
            <w:pStyle w:val="Heading1"/>
            <w:jc w:val="thaiDistribute"/>
            <w:rPr>
              <w:rFonts w:ascii="TH Sarabun New" w:hAnsi="TH Sarabun New" w:cs="TH Sarabun New"/>
              <w:sz w:val="36"/>
              <w:szCs w:val="36"/>
            </w:rPr>
            <w:pPrChange w:id="906" w:author="Atiwitch Muongsorn" w:date="2019-11-26T13:40:00Z">
              <w:pPr>
                <w:pStyle w:val="Heading1"/>
              </w:pPr>
            </w:pPrChange>
          </w:pPr>
          <w:r w:rsidRPr="002D6188">
            <w:rPr>
              <w:rFonts w:ascii="TH Sarabun New" w:hAnsi="TH Sarabun New" w:cs="TH Sarabun New"/>
              <w:sz w:val="36"/>
              <w:szCs w:val="36"/>
              <w:cs/>
            </w:rPr>
            <w:t>เอกสารอ้างอิง</w:t>
          </w:r>
        </w:p>
        <w:sdt>
          <w:sdtPr>
            <w:rPr>
              <w:rFonts w:ascii="TH Sarabun New" w:hAnsi="TH Sarabun New" w:cs="TH Sarabun New"/>
              <w:sz w:val="36"/>
              <w:szCs w:val="36"/>
            </w:rPr>
            <w:id w:val="-573587230"/>
            <w:bibliography/>
          </w:sdtPr>
          <w:sdtEndPr/>
          <w:sdtContent>
            <w:p w14:paraId="1CF5C11E" w14:textId="525D02D2" w:rsidR="00391AAA" w:rsidRPr="002D6188" w:rsidRDefault="00391AAA" w:rsidP="00C4774B">
              <w:pPr>
                <w:jc w:val="thaiDistribute"/>
                <w:rPr>
                  <w:rFonts w:ascii="TH Sarabun New" w:hAnsi="TH Sarabun New" w:cs="TH Sarabun New"/>
                  <w:color w:val="AEAAAA" w:themeColor="background2" w:themeShade="BF"/>
                  <w:sz w:val="36"/>
                  <w:szCs w:val="36"/>
                </w:rPr>
              </w:pPr>
            </w:p>
            <w:p w14:paraId="1AFE58AB" w14:textId="31EA3603" w:rsidR="00746430" w:rsidRPr="002D6188" w:rsidRDefault="0062255A">
              <w:pPr>
                <w:jc w:val="thaiDistribute"/>
                <w:rPr>
                  <w:rFonts w:ascii="TH Sarabun New" w:hAnsi="TH Sarabun New" w:cs="TH Sarabun New"/>
                  <w:sz w:val="36"/>
                  <w:szCs w:val="36"/>
                </w:rPr>
                <w:pPrChange w:id="907" w:author="Atiwitch Muongsorn" w:date="2019-11-26T13:40:00Z">
                  <w:pPr/>
                </w:pPrChange>
              </w:pPr>
              <w:r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[1]</w:t>
              </w:r>
              <w:r w:rsidR="00644EFF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>ปณิธิ เนติ นันทน์</w:t>
              </w:r>
              <w:r w:rsidR="00644EFF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 xml:space="preserve">, </w:t>
              </w:r>
              <w:r w:rsidR="00644EFF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>ชลธร อริยปิติพันธ์. การศึกษาผลสัมฤทธิ์ โครงการเตรียมความพร้อมทาง ด้านคอมพิวเตอร์ของนักศึกษาใหม่คณะวิทยาศาสตร์และเทคโนโลยีมหาวิทยาลัยกรุงเทพ.</w:t>
              </w:r>
            </w:p>
            <w:p w14:paraId="2A25984B" w14:textId="5CEA6EE9" w:rsidR="00613417" w:rsidRPr="002D6188" w:rsidRDefault="0062255A" w:rsidP="00C4774B">
              <w:pPr>
                <w:jc w:val="thaiDistribute"/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</w:pPr>
              <w:r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[</w:t>
              </w:r>
              <w:r w:rsidR="00F41762">
                <w:rPr>
                  <w:rFonts w:ascii="TH Sarabun New" w:hAnsi="TH Sarabun New" w:cs="TH Sarabun New" w:hint="cs"/>
                  <w:color w:val="222222"/>
                  <w:sz w:val="36"/>
                  <w:szCs w:val="36"/>
                  <w:shd w:val="clear" w:color="auto" w:fill="FFFFFF"/>
                  <w:cs/>
                </w:rPr>
                <w:t>2</w:t>
              </w:r>
              <w:r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]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>ประสงค์ อุทัย และ คณะ. (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 xml:space="preserve">2012). 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>การ ศึกษาเปรียบเทียบผลสัมฤทธิ์ ในทางการเรียนและ ความชอบจากการสอนโดยใช้เกมกับการสอนปกติ: ในวิชาพื้นฐานคอมพิวเตอร์และเทคโนโลยี สารสนเทศ.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 </w:t>
              </w:r>
              <w:r w:rsidR="00613417" w:rsidRPr="002D6188">
                <w:rPr>
                  <w:rFonts w:ascii="TH Sarabun New" w:hAnsi="TH Sarabun New" w:cs="TH Sarabun New"/>
                  <w:i/>
                  <w:iCs/>
                  <w:color w:val="222222"/>
                  <w:sz w:val="36"/>
                  <w:szCs w:val="36"/>
                  <w:shd w:val="clear" w:color="auto" w:fill="FFFFFF"/>
                </w:rPr>
                <w:t>Veridian E-Journal, Silpakorn University (Humanities, Social Sciences and arts)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, </w:t>
              </w:r>
              <w:r w:rsidR="00613417" w:rsidRPr="002D6188">
                <w:rPr>
                  <w:rFonts w:ascii="TH Sarabun New" w:hAnsi="TH Sarabun New" w:cs="TH Sarabun New"/>
                  <w:i/>
                  <w:iCs/>
                  <w:color w:val="222222"/>
                  <w:sz w:val="36"/>
                  <w:szCs w:val="36"/>
                  <w:shd w:val="clear" w:color="auto" w:fill="FFFFFF"/>
                </w:rPr>
                <w:t>5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(1), 476-485</w:t>
              </w:r>
            </w:p>
            <w:p w14:paraId="4CC5F482" w14:textId="2B98BB91" w:rsidR="00613417" w:rsidRPr="002D6188" w:rsidRDefault="0062255A" w:rsidP="00A30B76">
              <w:pPr>
                <w:jc w:val="thaiDistribute"/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</w:pPr>
              <w:r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[</w:t>
              </w:r>
              <w:r w:rsidR="00F41762">
                <w:rPr>
                  <w:rFonts w:ascii="TH Sarabun New" w:hAnsi="TH Sarabun New" w:cs="TH Sarabun New" w:hint="cs"/>
                  <w:color w:val="222222"/>
                  <w:sz w:val="36"/>
                  <w:szCs w:val="36"/>
                  <w:shd w:val="clear" w:color="auto" w:fill="FFFFFF"/>
                  <w:cs/>
                </w:rPr>
                <w:t>3</w:t>
              </w:r>
              <w:r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]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>อัญชลี อิน ถา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 xml:space="preserve">, 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>ภาสกร เรืองรอง. (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 xml:space="preserve">2016). 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 xml:space="preserve">การพัฒนา บทเรียนบนแท็บเล็ตพีซีร่วมกับการ จัดการเรียนรู้โดยใช้เกม เรื่องการเสริมสร้างสุขภาพในวัยเด็กสำหรับนักเรียน ชั้น ประถมศึกษา ปีที่ 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2. </w:t>
              </w:r>
              <w:r w:rsidR="00613417" w:rsidRPr="002D6188">
                <w:rPr>
                  <w:rFonts w:ascii="TH Sarabun New" w:hAnsi="TH Sarabun New" w:cs="TH Sarabun New"/>
                  <w:i/>
                  <w:iCs/>
                  <w:color w:val="222222"/>
                  <w:sz w:val="36"/>
                  <w:szCs w:val="36"/>
                  <w:shd w:val="clear" w:color="auto" w:fill="FFFFFF"/>
                </w:rPr>
                <w:t>JOURNAL OF EDUCATION NARESUAN UNIVERSITY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, </w:t>
              </w:r>
              <w:r w:rsidR="00613417" w:rsidRPr="002D6188">
                <w:rPr>
                  <w:rFonts w:ascii="TH Sarabun New" w:hAnsi="TH Sarabun New" w:cs="TH Sarabun New"/>
                  <w:i/>
                  <w:iCs/>
                  <w:color w:val="222222"/>
                  <w:sz w:val="36"/>
                  <w:szCs w:val="36"/>
                  <w:shd w:val="clear" w:color="auto" w:fill="FFFFFF"/>
                </w:rPr>
                <w:t>18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(4), 324-333.</w:t>
              </w:r>
            </w:p>
            <w:p w14:paraId="4162216A" w14:textId="16E7DB90" w:rsidR="00613417" w:rsidRPr="002D6188" w:rsidRDefault="0062255A" w:rsidP="00A30B76">
              <w:pPr>
                <w:jc w:val="thaiDistribute"/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</w:pPr>
              <w:r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[</w:t>
              </w:r>
              <w:r w:rsidR="00F41762">
                <w:rPr>
                  <w:rFonts w:ascii="TH Sarabun New" w:hAnsi="TH Sarabun New" w:cs="TH Sarabun New" w:hint="cs"/>
                  <w:color w:val="222222"/>
                  <w:sz w:val="36"/>
                  <w:szCs w:val="36"/>
                  <w:shd w:val="clear" w:color="auto" w:fill="FFFFFF"/>
                  <w:cs/>
                </w:rPr>
                <w:t>4</w:t>
              </w:r>
              <w:r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 xml:space="preserve">] 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>ธนสาร รุจิรา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 xml:space="preserve">, 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>ปานจิตร์ หลงประดิษฐ์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 xml:space="preserve">,  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>ณัฐชา เดชดำรง. (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 xml:space="preserve">2015). 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>เกมส่งเสริมการเรียนรู้ แบบผสมผสาน เรื่องการประกอเครื่องคอมพิวเตอร์.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 </w:t>
              </w:r>
              <w:r w:rsidR="00613417" w:rsidRPr="002D6188">
                <w:rPr>
                  <w:rFonts w:ascii="TH Sarabun New" w:hAnsi="TH Sarabun New" w:cs="TH Sarabun New"/>
                  <w:i/>
                  <w:iCs/>
                  <w:color w:val="222222"/>
                  <w:sz w:val="36"/>
                  <w:szCs w:val="36"/>
                  <w:shd w:val="clear" w:color="auto" w:fill="FFFFFF"/>
                </w:rPr>
                <w:t>Journal of Information Technology Management and Innovation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, </w:t>
              </w:r>
              <w:r w:rsidR="00613417" w:rsidRPr="002D6188">
                <w:rPr>
                  <w:rFonts w:ascii="TH Sarabun New" w:hAnsi="TH Sarabun New" w:cs="TH Sarabun New"/>
                  <w:i/>
                  <w:iCs/>
                  <w:color w:val="222222"/>
                  <w:sz w:val="36"/>
                  <w:szCs w:val="36"/>
                  <w:shd w:val="clear" w:color="auto" w:fill="FFFFFF"/>
                </w:rPr>
                <w:t>2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(1), 19-27.</w:t>
              </w:r>
            </w:p>
            <w:p w14:paraId="03893B01" w14:textId="1EA2E9DD" w:rsidR="00644EFF" w:rsidRPr="002D6188" w:rsidRDefault="0062255A" w:rsidP="00A30B76">
              <w:pPr>
                <w:jc w:val="thaiDistribute"/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</w:pPr>
              <w:r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[</w:t>
              </w:r>
              <w:r w:rsidR="00F41762">
                <w:rPr>
                  <w:rFonts w:ascii="TH Sarabun New" w:hAnsi="TH Sarabun New" w:cs="TH Sarabun New" w:hint="cs"/>
                  <w:color w:val="222222"/>
                  <w:sz w:val="36"/>
                  <w:szCs w:val="36"/>
                  <w:shd w:val="clear" w:color="auto" w:fill="FFFFFF"/>
                  <w:cs/>
                </w:rPr>
                <w:t>5</w:t>
              </w:r>
              <w:r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 xml:space="preserve">] 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>บัญญพนต์</w:t>
              </w:r>
              <w:r w:rsidR="00F41762">
                <w:rPr>
                  <w:rFonts w:ascii="TH Sarabun New" w:hAnsi="TH Sarabun New" w:cs="TH Sarabun New" w:hint="cs"/>
                  <w:color w:val="222222"/>
                  <w:sz w:val="36"/>
                  <w:szCs w:val="36"/>
                  <w:shd w:val="clear" w:color="auto" w:fill="FFFFFF"/>
                  <w:cs/>
                </w:rPr>
                <w:t xml:space="preserve"> 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>พูลสวัสดิ์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 xml:space="preserve">, 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>พนมพร ดอกประโคน. (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2016). Visual Programming and Computational Thinking Game. </w:t>
              </w:r>
              <w:r w:rsidR="00613417" w:rsidRPr="002D6188">
                <w:rPr>
                  <w:rFonts w:ascii="TH Sarabun New" w:hAnsi="TH Sarabun New" w:cs="TH Sarabun New"/>
                  <w:i/>
                  <w:iCs/>
                  <w:color w:val="222222"/>
                  <w:sz w:val="36"/>
                  <w:szCs w:val="36"/>
                  <w:shd w:val="clear" w:color="auto" w:fill="FFFFFF"/>
                </w:rPr>
                <w:t>Journal of Information Science and Technology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, </w:t>
              </w:r>
              <w:r w:rsidR="00613417" w:rsidRPr="002D6188">
                <w:rPr>
                  <w:rFonts w:ascii="TH Sarabun New" w:hAnsi="TH Sarabun New" w:cs="TH Sarabun New"/>
                  <w:i/>
                  <w:iCs/>
                  <w:color w:val="222222"/>
                  <w:sz w:val="36"/>
                  <w:szCs w:val="36"/>
                  <w:shd w:val="clear" w:color="auto" w:fill="FFFFFF"/>
                </w:rPr>
                <w:t>6</w:t>
              </w:r>
              <w:r w:rsidR="00613417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(2), 9-16</w:t>
              </w:r>
            </w:p>
            <w:p w14:paraId="71EEF5F4" w14:textId="7363E144" w:rsidR="003F353B" w:rsidRPr="002D6188" w:rsidRDefault="0062255A" w:rsidP="0009312C">
              <w:pPr>
                <w:jc w:val="thaiDistribute"/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</w:pPr>
              <w:r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[</w:t>
              </w:r>
              <w:r w:rsidR="00F41762">
                <w:rPr>
                  <w:rFonts w:ascii="TH Sarabun New" w:hAnsi="TH Sarabun New" w:cs="TH Sarabun New" w:hint="cs"/>
                  <w:color w:val="222222"/>
                  <w:sz w:val="36"/>
                  <w:szCs w:val="36"/>
                  <w:shd w:val="clear" w:color="auto" w:fill="FFFFFF"/>
                  <w:cs/>
                </w:rPr>
                <w:t>6</w:t>
              </w:r>
              <w:r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 xml:space="preserve">] </w:t>
              </w:r>
              <w:r w:rsidR="00644EFF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>ราตรี สุภาเฮือง</w:t>
              </w:r>
              <w:r w:rsidR="00644EFF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,</w:t>
              </w:r>
              <w:r w:rsidR="00644EFF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>วชิระ อินทร์อุดม. (</w:t>
              </w:r>
              <w:r w:rsidR="00644EFF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 xml:space="preserve">2011). </w:t>
              </w:r>
              <w:r w:rsidR="00644EFF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 xml:space="preserve">การพัฒนาเกมการสอนบนเว็บเรื่องการสื่อสาร ข้อมูลสำหรับนักเรียนชั้นมัธยมศึกษาปีที่ </w:t>
              </w:r>
              <w:r w:rsidR="00644EFF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 xml:space="preserve">4 </w:t>
              </w:r>
              <w:r w:rsidR="00644EFF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  <w:cs/>
                </w:rPr>
                <w:t xml:space="preserve">โรงเรียนขอนแก่นวิทยา ย น </w:t>
              </w:r>
              <w:r w:rsidR="00644EFF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2. </w:t>
              </w:r>
              <w:r w:rsidR="00644EFF" w:rsidRPr="002D6188">
                <w:rPr>
                  <w:rFonts w:ascii="TH Sarabun New" w:hAnsi="TH Sarabun New" w:cs="TH Sarabun New"/>
                  <w:i/>
                  <w:iCs/>
                  <w:color w:val="222222"/>
                  <w:sz w:val="36"/>
                  <w:szCs w:val="36"/>
                  <w:shd w:val="clear" w:color="auto" w:fill="FFFFFF"/>
                </w:rPr>
                <w:t>Journal of Education Khon Kaen University (Graduate Studies Research)</w:t>
              </w:r>
              <w:r w:rsidR="00644EFF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, </w:t>
              </w:r>
              <w:r w:rsidR="00644EFF" w:rsidRPr="002D6188">
                <w:rPr>
                  <w:rFonts w:ascii="TH Sarabun New" w:hAnsi="TH Sarabun New" w:cs="TH Sarabun New"/>
                  <w:i/>
                  <w:iCs/>
                  <w:color w:val="222222"/>
                  <w:sz w:val="36"/>
                  <w:szCs w:val="36"/>
                  <w:shd w:val="clear" w:color="auto" w:fill="FFFFFF"/>
                </w:rPr>
                <w:t>5</w:t>
              </w:r>
              <w:r w:rsidR="00644EFF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(3), 81-86</w:t>
              </w:r>
            </w:p>
            <w:p w14:paraId="4AD609B1" w14:textId="2848065C" w:rsidR="006B52EA" w:rsidRPr="00A30B76" w:rsidDel="00FA3B74" w:rsidRDefault="00F41762">
              <w:pPr>
                <w:jc w:val="thaiDistribute"/>
                <w:rPr>
                  <w:del w:id="908" w:author="Atiwitch Muongsorn" w:date="2019-11-26T14:15:00Z"/>
                  <w:rFonts w:ascii="TH Sarabun New" w:hAnsi="TH Sarabun New" w:cs="TH Sarabun New"/>
                  <w:sz w:val="36"/>
                  <w:szCs w:val="36"/>
                  <w:cs/>
                </w:rPr>
                <w:pPrChange w:id="909" w:author="Atiwitch Muongsorn" w:date="2019-11-26T13:40:00Z">
                  <w:pPr/>
                </w:pPrChange>
              </w:pPr>
              <w:r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[7]</w:t>
              </w:r>
              <w:r w:rsidR="0062255A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 xml:space="preserve"> </w:t>
              </w:r>
              <w:r w:rsidR="003F353B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Dondlinger, M.J., 2007. Educational video game design: A review of the literature. </w:t>
              </w:r>
              <w:r w:rsidR="003F353B" w:rsidRPr="002D6188">
                <w:rPr>
                  <w:rFonts w:ascii="TH Sarabun New" w:hAnsi="TH Sarabun New" w:cs="TH Sarabun New"/>
                  <w:i/>
                  <w:iCs/>
                  <w:color w:val="222222"/>
                  <w:sz w:val="36"/>
                  <w:szCs w:val="36"/>
                  <w:shd w:val="clear" w:color="auto" w:fill="FFFFFF"/>
                </w:rPr>
                <w:t>Journal of applied educational technology</w:t>
              </w:r>
              <w:r w:rsidR="003F353B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, </w:t>
              </w:r>
              <w:r w:rsidR="003F353B" w:rsidRPr="002D6188">
                <w:rPr>
                  <w:rFonts w:ascii="TH Sarabun New" w:hAnsi="TH Sarabun New" w:cs="TH Sarabun New"/>
                  <w:i/>
                  <w:iCs/>
                  <w:color w:val="222222"/>
                  <w:sz w:val="36"/>
                  <w:szCs w:val="36"/>
                  <w:shd w:val="clear" w:color="auto" w:fill="FFFFFF"/>
                </w:rPr>
                <w:t>4</w:t>
              </w:r>
              <w:r w:rsidR="003F353B" w:rsidRPr="002D6188">
                <w:rPr>
                  <w:rFonts w:ascii="TH Sarabun New" w:hAnsi="TH Sarabun New" w:cs="TH Sarabun New"/>
                  <w:color w:val="222222"/>
                  <w:sz w:val="36"/>
                  <w:szCs w:val="36"/>
                  <w:shd w:val="clear" w:color="auto" w:fill="FFFFFF"/>
                </w:rPr>
                <w:t>(1), pp.21-31.</w:t>
              </w:r>
              <w:r w:rsidR="0062255A" w:rsidRPr="002D6188">
                <w:rPr>
                  <w:rFonts w:ascii="TH Sarabun New" w:hAnsi="TH Sarabun New" w:cs="TH Sarabun New"/>
                  <w:sz w:val="36"/>
                  <w:szCs w:val="36"/>
                </w:rPr>
                <w:t xml:space="preserve"> </w:t>
              </w:r>
            </w:p>
          </w:sdtContent>
        </w:sdt>
      </w:sdtContent>
    </w:sdt>
    <w:bookmarkEnd w:id="1"/>
    <w:p w14:paraId="103EA19F" w14:textId="77777777" w:rsidR="00B014AB" w:rsidRPr="002D6188" w:rsidRDefault="00B014AB">
      <w:pPr>
        <w:jc w:val="thaiDistribute"/>
        <w:rPr>
          <w:rFonts w:ascii="TH Sarabun New" w:hAnsi="TH Sarabun New" w:cs="TH Sarabun New"/>
          <w:b/>
          <w:bCs/>
          <w:sz w:val="36"/>
          <w:szCs w:val="36"/>
          <w:cs/>
        </w:rPr>
        <w:pPrChange w:id="910" w:author="Atiwitch Muongsorn" w:date="2019-11-26T13:40:00Z">
          <w:pPr/>
        </w:pPrChange>
      </w:pPr>
    </w:p>
    <w:sectPr w:rsidR="00B014AB" w:rsidRPr="002D6188" w:rsidSect="00CF72A7">
      <w:headerReference w:type="default" r:id="rId31"/>
      <w:pgSz w:w="12240" w:h="15840"/>
      <w:pgMar w:top="1135" w:right="1440" w:bottom="1134" w:left="1440" w:header="708" w:footer="708" w:gutter="0"/>
      <w:pgNumType w:start="1"/>
      <w:cols w:space="708"/>
      <w:docGrid w:linePitch="435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43" w:author="Korawit" w:date="2019-11-25T22:29:00Z" w:initials="K">
    <w:p w14:paraId="7D6E4E0D" w14:textId="77777777" w:rsidR="00FB6A08" w:rsidRDefault="00FB6A08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ข้อดีเหมือนของอันที่แล้วเลยครับ</w:t>
      </w:r>
    </w:p>
    <w:p w14:paraId="3C785C4F" w14:textId="1C725D23" w:rsidR="00FB6A08" w:rsidRDefault="00FB6A08">
      <w:pPr>
        <w:pStyle w:val="CommentText"/>
      </w:pPr>
      <w:r>
        <w:rPr>
          <w:rFonts w:hint="cs"/>
          <w:cs/>
        </w:rPr>
        <w:t>ช่วยเช็คหน่อยว่าถูกต้องไหม</w:t>
      </w:r>
    </w:p>
  </w:comment>
  <w:comment w:id="74" w:author="Korawit" w:date="2019-11-25T22:36:00Z" w:initials="K">
    <w:p w14:paraId="24928A87" w14:textId="042C48B2" w:rsidR="00FB6A08" w:rsidRDefault="00FB6A08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อ่านไม่เข้าใจ</w:t>
      </w:r>
    </w:p>
  </w:comment>
  <w:comment w:id="110" w:author="Korawit" w:date="2019-11-25T22:39:00Z" w:initials="K">
    <w:p w14:paraId="734D511F" w14:textId="1A523240" w:rsidR="00FB6A08" w:rsidRDefault="00FB6A08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อ่านไม่เข้าใจเขียนอะไร</w:t>
      </w:r>
    </w:p>
  </w:comment>
  <w:comment w:id="125" w:author="Korawit" w:date="2019-11-25T22:40:00Z" w:initials="K">
    <w:p w14:paraId="675E0CC1" w14:textId="05007262" w:rsidR="00FB6A08" w:rsidRDefault="00FB6A08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อ่านไม่เข้าใจ</w:t>
      </w:r>
    </w:p>
  </w:comment>
  <w:comment w:id="207" w:author="Korawit" w:date="2019-11-25T22:44:00Z" w:initials="K">
    <w:p w14:paraId="45808E74" w14:textId="080E7592" w:rsidR="00FB6A08" w:rsidRDefault="00FB6A08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อ่านไม่เข้าใจ</w:t>
      </w:r>
    </w:p>
  </w:comment>
  <w:comment w:id="250" w:author="Korawit" w:date="2019-11-25T22:46:00Z" w:initials="K">
    <w:p w14:paraId="79ED784F" w14:textId="73A5DF44" w:rsidR="00FB6A08" w:rsidRDefault="00FB6A08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อ่านไม่เข้าใจ</w:t>
      </w:r>
    </w:p>
  </w:comment>
  <w:comment w:id="254" w:author="Korawit" w:date="2019-11-25T22:46:00Z" w:initials="K">
    <w:p w14:paraId="3D732C1D" w14:textId="258F5834" w:rsidR="00FB6A08" w:rsidRDefault="00FB6A08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ตัวอย่างเลขนัยสำคัญหายไป</w:t>
      </w:r>
    </w:p>
  </w:comment>
  <w:comment w:id="267" w:author="Korawit" w:date="2019-11-25T22:50:00Z" w:initials="K">
    <w:p w14:paraId="1F0D4368" w14:textId="72CB157C" w:rsidR="00FB6A08" w:rsidRDefault="00FB6A08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ข้อมูลขัดแย้งกับในส่วนของเนื้อเรื่องย่อ</w:t>
      </w:r>
    </w:p>
  </w:comment>
  <w:comment w:id="294" w:author="Korawit" w:date="2019-11-25T22:48:00Z" w:initials="K">
    <w:p w14:paraId="5F2C0D38" w14:textId="59818B54" w:rsidR="00FB6A08" w:rsidRDefault="00FB6A08">
      <w:pPr>
        <w:pStyle w:val="CommentText"/>
        <w:rPr>
          <w:cs/>
          <w:lang w:eastAsia="zh-CN"/>
        </w:rPr>
      </w:pPr>
      <w:r>
        <w:rPr>
          <w:rStyle w:val="CommentReference"/>
        </w:rPr>
        <w:annotationRef/>
      </w:r>
      <w:r>
        <w:rPr>
          <w:rFonts w:hint="cs"/>
          <w:cs/>
        </w:rPr>
        <w:t xml:space="preserve">ตัวเลขบนภาพไม่ควรวางบังข้อมูลบนภาพ เช่นปุ่มเลขสาม ควรวางข้างๆคำว่า </w:t>
      </w:r>
      <w:r>
        <w:rPr>
          <w:lang w:eastAsia="zh-CN"/>
        </w:rPr>
        <w:t xml:space="preserve">run </w:t>
      </w:r>
      <w:r>
        <w:rPr>
          <w:rFonts w:hint="cs"/>
          <w:cs/>
          <w:lang w:eastAsia="zh-CN"/>
        </w:rPr>
        <w:t>ไม่ควรวางบัง</w:t>
      </w:r>
    </w:p>
  </w:comment>
  <w:comment w:id="356" w:author="Korawit" w:date="2019-11-25T22:54:00Z" w:initials="K">
    <w:p w14:paraId="3854F529" w14:textId="77777777" w:rsidR="00A30B76" w:rsidRDefault="00A30B76" w:rsidP="00A30B76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ไม่เข้าใจเขียนผิดหรือเป่า</w:t>
      </w:r>
    </w:p>
  </w:comment>
  <w:comment w:id="395" w:author="Korawit" w:date="2019-11-25T22:55:00Z" w:initials="K">
    <w:p w14:paraId="2E4DE729" w14:textId="77777777" w:rsidR="00A30B76" w:rsidRDefault="00A30B76" w:rsidP="00A30B76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พารากราฟนี้ควรเรียบเรียงคำพูดใหม่ อ่านแล้วงงๆใช้ตัวเลขรันเป็นสเตปๆก็ได้จะได้ไม่งง</w:t>
      </w:r>
    </w:p>
  </w:comment>
  <w:comment w:id="621" w:author="Korawit" w:date="2019-11-25T23:01:00Z" w:initials="K">
    <w:p w14:paraId="5DBB17D5" w14:textId="377236EF" w:rsidR="00FB6A08" w:rsidRDefault="00FB6A08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ตรงนี้ก็เช่นกันควรใช้ตัวเลขรันเป็นหัวข้อย่อยๆไปจะได้อ่านแล้วไม่งง ทีละขั้นตอน</w:t>
      </w:r>
    </w:p>
  </w:comment>
  <w:comment w:id="624" w:author="Korawit" w:date="2019-11-25T22:56:00Z" w:initials="K">
    <w:p w14:paraId="3F3A117C" w14:textId="71DA4C8A" w:rsidR="00FB6A08" w:rsidRDefault="00FB6A08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พิมพ์ตกหรือเป่า</w:t>
      </w:r>
    </w:p>
  </w:comment>
  <w:comment w:id="671" w:author="Korawit" w:date="2019-11-25T22:59:00Z" w:initials="K">
    <w:p w14:paraId="68FD8FCE" w14:textId="625D150D" w:rsidR="00FB6A08" w:rsidRDefault="00FB6A08">
      <w:pPr>
        <w:pStyle w:val="CommentText"/>
        <w:rPr>
          <w:cs/>
        </w:rPr>
      </w:pPr>
      <w:r>
        <w:rPr>
          <w:rStyle w:val="CommentReference"/>
        </w:rPr>
        <w:annotationRef/>
      </w:r>
      <w:r>
        <w:rPr>
          <w:rFonts w:hint="cs"/>
          <w:cs/>
          <w:lang w:eastAsia="zh-CN"/>
        </w:rPr>
        <w:t xml:space="preserve">ควรเขียนแบบนี้ครับ กรุณาทำกับ </w:t>
      </w:r>
      <w:r>
        <w:rPr>
          <w:lang w:eastAsia="zh-CN"/>
        </w:rPr>
        <w:t xml:space="preserve">flow diagram </w:t>
      </w:r>
      <w:r>
        <w:rPr>
          <w:rFonts w:hint="cs"/>
          <w:cs/>
          <w:lang w:eastAsia="zh-CN"/>
        </w:rPr>
        <w:t>ที่เหลือแบบนี้ด้วย</w:t>
      </w:r>
    </w:p>
  </w:comment>
  <w:comment w:id="753" w:author="Korawit" w:date="2019-11-25T22:58:00Z" w:initials="K">
    <w:p w14:paraId="7EA9D4B7" w14:textId="383C211B" w:rsidR="00FB6A08" w:rsidRDefault="00FB6A08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อ่านไม่เข้าใจ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C785C4F" w15:done="0"/>
  <w15:commentEx w15:paraId="24928A87" w15:done="0"/>
  <w15:commentEx w15:paraId="734D511F" w15:done="0"/>
  <w15:commentEx w15:paraId="675E0CC1" w15:done="0"/>
  <w15:commentEx w15:paraId="45808E74" w15:done="0"/>
  <w15:commentEx w15:paraId="79ED784F" w15:done="0"/>
  <w15:commentEx w15:paraId="3D732C1D" w15:done="0"/>
  <w15:commentEx w15:paraId="1F0D4368" w15:done="0"/>
  <w15:commentEx w15:paraId="5F2C0D38" w15:done="0"/>
  <w15:commentEx w15:paraId="3854F529" w15:done="0"/>
  <w15:commentEx w15:paraId="2E4DE729" w15:done="0"/>
  <w15:commentEx w15:paraId="5DBB17D5" w15:done="0"/>
  <w15:commentEx w15:paraId="3F3A117C" w15:done="0"/>
  <w15:commentEx w15:paraId="68FD8FCE" w15:done="0"/>
  <w15:commentEx w15:paraId="7EA9D4B7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C785C4F" w16cid:durableId="2186D43C"/>
  <w16cid:commentId w16cid:paraId="24928A87" w16cid:durableId="2186D601"/>
  <w16cid:commentId w16cid:paraId="734D511F" w16cid:durableId="2186D6A9"/>
  <w16cid:commentId w16cid:paraId="675E0CC1" w16cid:durableId="2186D6DE"/>
  <w16cid:commentId w16cid:paraId="45808E74" w16cid:durableId="2186D7D7"/>
  <w16cid:commentId w16cid:paraId="79ED784F" w16cid:durableId="2186D849"/>
  <w16cid:commentId w16cid:paraId="3D732C1D" w16cid:durableId="2186D85B"/>
  <w16cid:commentId w16cid:paraId="1F0D4368" w16cid:durableId="2186D93C"/>
  <w16cid:commentId w16cid:paraId="5F2C0D38" w16cid:durableId="2186D8CE"/>
  <w16cid:commentId w16cid:paraId="3854F529" w16cid:durableId="218818A4"/>
  <w16cid:commentId w16cid:paraId="2E4DE729" w16cid:durableId="218818A5"/>
  <w16cid:commentId w16cid:paraId="5DBB17D5" w16cid:durableId="2186DBBF"/>
  <w16cid:commentId w16cid:paraId="3F3A117C" w16cid:durableId="2186DAAE"/>
  <w16cid:commentId w16cid:paraId="68FD8FCE" w16cid:durableId="2186DB6D"/>
  <w16cid:commentId w16cid:paraId="7EA9D4B7" w16cid:durableId="2186DB17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A4F382A" w14:textId="77777777" w:rsidR="00E54313" w:rsidRDefault="00E54313" w:rsidP="000773D6">
      <w:pPr>
        <w:spacing w:after="0" w:line="240" w:lineRule="auto"/>
      </w:pPr>
      <w:r>
        <w:separator/>
      </w:r>
    </w:p>
  </w:endnote>
  <w:endnote w:type="continuationSeparator" w:id="0">
    <w:p w14:paraId="43D1C7FB" w14:textId="77777777" w:rsidR="00E54313" w:rsidRDefault="00E54313" w:rsidP="000773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ahoma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F81B0A0" w14:textId="77777777" w:rsidR="00E54313" w:rsidRDefault="00E54313" w:rsidP="000773D6">
      <w:pPr>
        <w:spacing w:after="0" w:line="240" w:lineRule="auto"/>
      </w:pPr>
      <w:r>
        <w:separator/>
      </w:r>
    </w:p>
  </w:footnote>
  <w:footnote w:type="continuationSeparator" w:id="0">
    <w:p w14:paraId="7D598D5C" w14:textId="77777777" w:rsidR="00E54313" w:rsidRDefault="00E54313" w:rsidP="000773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50026380"/>
      <w:docPartObj>
        <w:docPartGallery w:val="Page Numbers (Top of Page)"/>
        <w:docPartUnique/>
      </w:docPartObj>
    </w:sdtPr>
    <w:sdtEndPr>
      <w:rPr>
        <w:noProof/>
        <w:sz w:val="26"/>
        <w:szCs w:val="28"/>
      </w:rPr>
    </w:sdtEndPr>
    <w:sdtContent>
      <w:p w14:paraId="1BD50D46" w14:textId="3E3FBC90" w:rsidR="00FB6A08" w:rsidRPr="00511A77" w:rsidRDefault="00FB6A08">
        <w:pPr>
          <w:pStyle w:val="Header"/>
          <w:jc w:val="right"/>
          <w:rPr>
            <w:sz w:val="26"/>
            <w:szCs w:val="28"/>
          </w:rPr>
        </w:pPr>
        <w:r w:rsidRPr="00511A77">
          <w:rPr>
            <w:sz w:val="26"/>
            <w:szCs w:val="28"/>
          </w:rPr>
          <w:fldChar w:fldCharType="begin"/>
        </w:r>
        <w:r w:rsidRPr="00511A77">
          <w:rPr>
            <w:sz w:val="26"/>
            <w:szCs w:val="28"/>
          </w:rPr>
          <w:instrText xml:space="preserve"> PAGE   \* MERGEFORMAT </w:instrText>
        </w:r>
        <w:r w:rsidRPr="00511A77">
          <w:rPr>
            <w:sz w:val="26"/>
            <w:szCs w:val="28"/>
          </w:rPr>
          <w:fldChar w:fldCharType="separate"/>
        </w:r>
        <w:r w:rsidR="00672108">
          <w:rPr>
            <w:noProof/>
            <w:sz w:val="26"/>
            <w:szCs w:val="28"/>
          </w:rPr>
          <w:t>15</w:t>
        </w:r>
        <w:r w:rsidRPr="00511A77">
          <w:rPr>
            <w:noProof/>
            <w:sz w:val="26"/>
            <w:szCs w:val="28"/>
          </w:rPr>
          <w:fldChar w:fldCharType="end"/>
        </w:r>
      </w:p>
    </w:sdtContent>
  </w:sdt>
  <w:p w14:paraId="39E012C3" w14:textId="77777777" w:rsidR="00FB6A08" w:rsidRDefault="00FB6A08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5A3637"/>
    <w:multiLevelType w:val="hybridMultilevel"/>
    <w:tmpl w:val="558EA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A83D91"/>
    <w:multiLevelType w:val="hybridMultilevel"/>
    <w:tmpl w:val="2788F49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5A40737"/>
    <w:multiLevelType w:val="hybridMultilevel"/>
    <w:tmpl w:val="DBA62E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4629A5"/>
    <w:multiLevelType w:val="hybridMultilevel"/>
    <w:tmpl w:val="772AFC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E9312F"/>
    <w:multiLevelType w:val="hybridMultilevel"/>
    <w:tmpl w:val="085AE87E"/>
    <w:lvl w:ilvl="0" w:tplc="B5EC9E36">
      <w:start w:val="1"/>
      <w:numFmt w:val="decimal"/>
      <w:pStyle w:val="Style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A6704C"/>
    <w:multiLevelType w:val="hybridMultilevel"/>
    <w:tmpl w:val="A03A5D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3B802B7"/>
    <w:multiLevelType w:val="hybridMultilevel"/>
    <w:tmpl w:val="D61C833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7FA6B39"/>
    <w:multiLevelType w:val="hybridMultilevel"/>
    <w:tmpl w:val="89261C9E"/>
    <w:lvl w:ilvl="0" w:tplc="0B0E587E">
      <w:start w:val="1"/>
      <w:numFmt w:val="decimal"/>
      <w:pStyle w:val="ListParagraph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F0D10B3"/>
    <w:multiLevelType w:val="hybridMultilevel"/>
    <w:tmpl w:val="DBA62E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8654DD"/>
    <w:multiLevelType w:val="hybridMultilevel"/>
    <w:tmpl w:val="28F6ADD0"/>
    <w:lvl w:ilvl="0" w:tplc="905C8F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1DD491F"/>
    <w:multiLevelType w:val="hybridMultilevel"/>
    <w:tmpl w:val="7F369E7A"/>
    <w:lvl w:ilvl="0" w:tplc="905C8F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87018D7"/>
    <w:multiLevelType w:val="hybridMultilevel"/>
    <w:tmpl w:val="80106CC0"/>
    <w:lvl w:ilvl="0" w:tplc="E4226F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8F02EF0"/>
    <w:multiLevelType w:val="hybridMultilevel"/>
    <w:tmpl w:val="EE14FA7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9D15F84"/>
    <w:multiLevelType w:val="hybridMultilevel"/>
    <w:tmpl w:val="19A89F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D0C6D91"/>
    <w:multiLevelType w:val="hybridMultilevel"/>
    <w:tmpl w:val="56BAA6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31D1085"/>
    <w:multiLevelType w:val="hybridMultilevel"/>
    <w:tmpl w:val="6BD41D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59D77ED"/>
    <w:multiLevelType w:val="hybridMultilevel"/>
    <w:tmpl w:val="D97E4DD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5EC5B98"/>
    <w:multiLevelType w:val="hybridMultilevel"/>
    <w:tmpl w:val="FE9C33C4"/>
    <w:lvl w:ilvl="0" w:tplc="AE30EE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34C6DD4"/>
    <w:multiLevelType w:val="hybridMultilevel"/>
    <w:tmpl w:val="48AEC81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740A70FF"/>
    <w:multiLevelType w:val="hybridMultilevel"/>
    <w:tmpl w:val="4BE4C11E"/>
    <w:lvl w:ilvl="0" w:tplc="905C8F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8D64BA"/>
    <w:multiLevelType w:val="hybridMultilevel"/>
    <w:tmpl w:val="1994B2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AC64456"/>
    <w:multiLevelType w:val="hybridMultilevel"/>
    <w:tmpl w:val="D2EA08B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7"/>
  </w:num>
  <w:num w:numId="2">
    <w:abstractNumId w:val="4"/>
  </w:num>
  <w:num w:numId="3">
    <w:abstractNumId w:val="2"/>
  </w:num>
  <w:num w:numId="4">
    <w:abstractNumId w:val="14"/>
  </w:num>
  <w:num w:numId="5">
    <w:abstractNumId w:val="0"/>
  </w:num>
  <w:num w:numId="6">
    <w:abstractNumId w:val="20"/>
  </w:num>
  <w:num w:numId="7">
    <w:abstractNumId w:val="8"/>
  </w:num>
  <w:num w:numId="8">
    <w:abstractNumId w:val="17"/>
  </w:num>
  <w:num w:numId="9">
    <w:abstractNumId w:val="15"/>
  </w:num>
  <w:num w:numId="10">
    <w:abstractNumId w:val="16"/>
  </w:num>
  <w:num w:numId="11">
    <w:abstractNumId w:val="21"/>
  </w:num>
  <w:num w:numId="12">
    <w:abstractNumId w:val="12"/>
  </w:num>
  <w:num w:numId="13">
    <w:abstractNumId w:val="13"/>
  </w:num>
  <w:num w:numId="14">
    <w:abstractNumId w:val="6"/>
  </w:num>
  <w:num w:numId="15">
    <w:abstractNumId w:val="11"/>
  </w:num>
  <w:num w:numId="16">
    <w:abstractNumId w:val="1"/>
  </w:num>
  <w:num w:numId="17">
    <w:abstractNumId w:val="5"/>
  </w:num>
  <w:num w:numId="18">
    <w:abstractNumId w:val="18"/>
  </w:num>
  <w:num w:numId="19">
    <w:abstractNumId w:val="9"/>
  </w:num>
  <w:num w:numId="20">
    <w:abstractNumId w:val="10"/>
  </w:num>
  <w:num w:numId="21">
    <w:abstractNumId w:val="19"/>
  </w:num>
  <w:num w:numId="22">
    <w:abstractNumId w:val="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tiwitch Muongsorn">
    <w15:presenceInfo w15:providerId="Windows Live" w15:userId="c5e97c0d25830cf7"/>
  </w15:person>
  <w15:person w15:author="Korawit">
    <w15:presenceInfo w15:providerId="None" w15:userId="Korawit"/>
  </w15:person>
  <w15:person w15:author="winJ">
    <w15:presenceInfo w15:providerId="None" w15:userId="winJ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Q0s7A0NDYzNLcwsLBQ0lEKTi0uzszPAykwrAUAiTi11SwAAAA="/>
  </w:docVars>
  <w:rsids>
    <w:rsidRoot w:val="001901B6"/>
    <w:rsid w:val="00005037"/>
    <w:rsid w:val="00013647"/>
    <w:rsid w:val="00020F85"/>
    <w:rsid w:val="000631F9"/>
    <w:rsid w:val="00070497"/>
    <w:rsid w:val="000773D6"/>
    <w:rsid w:val="000833B0"/>
    <w:rsid w:val="000852EC"/>
    <w:rsid w:val="0009312C"/>
    <w:rsid w:val="000E0F26"/>
    <w:rsid w:val="000E15CA"/>
    <w:rsid w:val="000F4041"/>
    <w:rsid w:val="00102FBF"/>
    <w:rsid w:val="001100D1"/>
    <w:rsid w:val="00113DB4"/>
    <w:rsid w:val="00114B2B"/>
    <w:rsid w:val="00117059"/>
    <w:rsid w:val="00117862"/>
    <w:rsid w:val="001203EF"/>
    <w:rsid w:val="00134940"/>
    <w:rsid w:val="001376B7"/>
    <w:rsid w:val="0014482D"/>
    <w:rsid w:val="001505A8"/>
    <w:rsid w:val="0016082B"/>
    <w:rsid w:val="00166C08"/>
    <w:rsid w:val="00182479"/>
    <w:rsid w:val="0018431C"/>
    <w:rsid w:val="001901B6"/>
    <w:rsid w:val="001A1C24"/>
    <w:rsid w:val="001A6CC9"/>
    <w:rsid w:val="001B528B"/>
    <w:rsid w:val="001D78FD"/>
    <w:rsid w:val="001E79F0"/>
    <w:rsid w:val="00204E44"/>
    <w:rsid w:val="00207CA3"/>
    <w:rsid w:val="00212804"/>
    <w:rsid w:val="00227327"/>
    <w:rsid w:val="00234EBC"/>
    <w:rsid w:val="00247E3A"/>
    <w:rsid w:val="00251D7B"/>
    <w:rsid w:val="0026151F"/>
    <w:rsid w:val="00264150"/>
    <w:rsid w:val="002909CA"/>
    <w:rsid w:val="002A0EAA"/>
    <w:rsid w:val="002A7765"/>
    <w:rsid w:val="002B0CF2"/>
    <w:rsid w:val="002B49CF"/>
    <w:rsid w:val="002C0D77"/>
    <w:rsid w:val="002C6800"/>
    <w:rsid w:val="002D6188"/>
    <w:rsid w:val="002D76B5"/>
    <w:rsid w:val="002F7A7F"/>
    <w:rsid w:val="00306230"/>
    <w:rsid w:val="00314C83"/>
    <w:rsid w:val="00316238"/>
    <w:rsid w:val="003177F7"/>
    <w:rsid w:val="00324F94"/>
    <w:rsid w:val="00330D91"/>
    <w:rsid w:val="00335A50"/>
    <w:rsid w:val="003360EB"/>
    <w:rsid w:val="00336D10"/>
    <w:rsid w:val="00337465"/>
    <w:rsid w:val="00340145"/>
    <w:rsid w:val="00345C19"/>
    <w:rsid w:val="003478F7"/>
    <w:rsid w:val="00352743"/>
    <w:rsid w:val="00360EC0"/>
    <w:rsid w:val="003716B6"/>
    <w:rsid w:val="00371BE5"/>
    <w:rsid w:val="0037370E"/>
    <w:rsid w:val="003835ED"/>
    <w:rsid w:val="00386474"/>
    <w:rsid w:val="00391AAA"/>
    <w:rsid w:val="003978AF"/>
    <w:rsid w:val="003A676C"/>
    <w:rsid w:val="003B45BD"/>
    <w:rsid w:val="003B7309"/>
    <w:rsid w:val="003C1F33"/>
    <w:rsid w:val="003C4FAB"/>
    <w:rsid w:val="003C79B2"/>
    <w:rsid w:val="003E1499"/>
    <w:rsid w:val="003E20A6"/>
    <w:rsid w:val="003F353B"/>
    <w:rsid w:val="003F4307"/>
    <w:rsid w:val="00416B8C"/>
    <w:rsid w:val="00421DA0"/>
    <w:rsid w:val="00422278"/>
    <w:rsid w:val="00446848"/>
    <w:rsid w:val="004474C1"/>
    <w:rsid w:val="0046479A"/>
    <w:rsid w:val="00466234"/>
    <w:rsid w:val="00470FF7"/>
    <w:rsid w:val="004753F5"/>
    <w:rsid w:val="00482EE2"/>
    <w:rsid w:val="00495E31"/>
    <w:rsid w:val="004A214F"/>
    <w:rsid w:val="004A573E"/>
    <w:rsid w:val="004D7036"/>
    <w:rsid w:val="004E3BE4"/>
    <w:rsid w:val="004E74E8"/>
    <w:rsid w:val="004F16A5"/>
    <w:rsid w:val="0050351F"/>
    <w:rsid w:val="005044DA"/>
    <w:rsid w:val="0050775C"/>
    <w:rsid w:val="005105BC"/>
    <w:rsid w:val="00511A77"/>
    <w:rsid w:val="00550008"/>
    <w:rsid w:val="00570FB9"/>
    <w:rsid w:val="00574543"/>
    <w:rsid w:val="00576EAA"/>
    <w:rsid w:val="005934E5"/>
    <w:rsid w:val="00594117"/>
    <w:rsid w:val="005A0614"/>
    <w:rsid w:val="005F0B37"/>
    <w:rsid w:val="005F1D6D"/>
    <w:rsid w:val="005F3CA3"/>
    <w:rsid w:val="006078BA"/>
    <w:rsid w:val="00613417"/>
    <w:rsid w:val="0062255A"/>
    <w:rsid w:val="006419CD"/>
    <w:rsid w:val="00644EFF"/>
    <w:rsid w:val="00645BC1"/>
    <w:rsid w:val="00653FCA"/>
    <w:rsid w:val="00667D9C"/>
    <w:rsid w:val="00672108"/>
    <w:rsid w:val="00681FE7"/>
    <w:rsid w:val="006A58CC"/>
    <w:rsid w:val="006B52EA"/>
    <w:rsid w:val="006B5CE8"/>
    <w:rsid w:val="006D152D"/>
    <w:rsid w:val="006D79E4"/>
    <w:rsid w:val="006F1EFA"/>
    <w:rsid w:val="00700480"/>
    <w:rsid w:val="007004B7"/>
    <w:rsid w:val="007055D2"/>
    <w:rsid w:val="007070CC"/>
    <w:rsid w:val="00712FBA"/>
    <w:rsid w:val="00726288"/>
    <w:rsid w:val="00746430"/>
    <w:rsid w:val="00772360"/>
    <w:rsid w:val="00777E8B"/>
    <w:rsid w:val="00782066"/>
    <w:rsid w:val="00790F58"/>
    <w:rsid w:val="0079608D"/>
    <w:rsid w:val="007B52F7"/>
    <w:rsid w:val="007C07BF"/>
    <w:rsid w:val="007C6FB9"/>
    <w:rsid w:val="007D0472"/>
    <w:rsid w:val="007D24F2"/>
    <w:rsid w:val="007F4BE7"/>
    <w:rsid w:val="007F767F"/>
    <w:rsid w:val="00806206"/>
    <w:rsid w:val="00814E0D"/>
    <w:rsid w:val="00825ADE"/>
    <w:rsid w:val="008307CB"/>
    <w:rsid w:val="00835E95"/>
    <w:rsid w:val="008441C3"/>
    <w:rsid w:val="008562B6"/>
    <w:rsid w:val="00861E3D"/>
    <w:rsid w:val="00863E41"/>
    <w:rsid w:val="008746A2"/>
    <w:rsid w:val="00876CA4"/>
    <w:rsid w:val="00880872"/>
    <w:rsid w:val="00893D3E"/>
    <w:rsid w:val="00897539"/>
    <w:rsid w:val="008C3F02"/>
    <w:rsid w:val="008C4322"/>
    <w:rsid w:val="008D3680"/>
    <w:rsid w:val="008E7299"/>
    <w:rsid w:val="008E771E"/>
    <w:rsid w:val="008E792B"/>
    <w:rsid w:val="00937E0F"/>
    <w:rsid w:val="00940BDB"/>
    <w:rsid w:val="00942920"/>
    <w:rsid w:val="0094500C"/>
    <w:rsid w:val="00955BE2"/>
    <w:rsid w:val="00960EBC"/>
    <w:rsid w:val="00970E48"/>
    <w:rsid w:val="0098312C"/>
    <w:rsid w:val="009A5624"/>
    <w:rsid w:val="009A6522"/>
    <w:rsid w:val="009B3496"/>
    <w:rsid w:val="009D730F"/>
    <w:rsid w:val="009E3E69"/>
    <w:rsid w:val="009E3E9B"/>
    <w:rsid w:val="009F5540"/>
    <w:rsid w:val="00A20CEE"/>
    <w:rsid w:val="00A20F3C"/>
    <w:rsid w:val="00A30B76"/>
    <w:rsid w:val="00A331CD"/>
    <w:rsid w:val="00A3574C"/>
    <w:rsid w:val="00A41BC5"/>
    <w:rsid w:val="00A64091"/>
    <w:rsid w:val="00A72683"/>
    <w:rsid w:val="00A7473B"/>
    <w:rsid w:val="00A8541B"/>
    <w:rsid w:val="00A86C3B"/>
    <w:rsid w:val="00A96091"/>
    <w:rsid w:val="00A9612C"/>
    <w:rsid w:val="00AA5117"/>
    <w:rsid w:val="00AA7B12"/>
    <w:rsid w:val="00AE3943"/>
    <w:rsid w:val="00AF2CC9"/>
    <w:rsid w:val="00AF3413"/>
    <w:rsid w:val="00AF586B"/>
    <w:rsid w:val="00B014AB"/>
    <w:rsid w:val="00B142CC"/>
    <w:rsid w:val="00B17D87"/>
    <w:rsid w:val="00B21EEA"/>
    <w:rsid w:val="00B33CB1"/>
    <w:rsid w:val="00B345BA"/>
    <w:rsid w:val="00B44416"/>
    <w:rsid w:val="00B521FE"/>
    <w:rsid w:val="00B532B5"/>
    <w:rsid w:val="00B54E09"/>
    <w:rsid w:val="00B574C5"/>
    <w:rsid w:val="00B7726C"/>
    <w:rsid w:val="00B83F3B"/>
    <w:rsid w:val="00B94470"/>
    <w:rsid w:val="00B96E35"/>
    <w:rsid w:val="00BA5818"/>
    <w:rsid w:val="00BE6C14"/>
    <w:rsid w:val="00BF302E"/>
    <w:rsid w:val="00C06403"/>
    <w:rsid w:val="00C12DB6"/>
    <w:rsid w:val="00C348F7"/>
    <w:rsid w:val="00C4774B"/>
    <w:rsid w:val="00C77D7D"/>
    <w:rsid w:val="00C83428"/>
    <w:rsid w:val="00C8687D"/>
    <w:rsid w:val="00CA5365"/>
    <w:rsid w:val="00CB05CE"/>
    <w:rsid w:val="00CC08CA"/>
    <w:rsid w:val="00CC6BD2"/>
    <w:rsid w:val="00CD43CA"/>
    <w:rsid w:val="00CE7047"/>
    <w:rsid w:val="00CF2ACD"/>
    <w:rsid w:val="00CF36E4"/>
    <w:rsid w:val="00CF5AF7"/>
    <w:rsid w:val="00CF72A7"/>
    <w:rsid w:val="00D021AA"/>
    <w:rsid w:val="00D02B8D"/>
    <w:rsid w:val="00D241A0"/>
    <w:rsid w:val="00D250F6"/>
    <w:rsid w:val="00D41526"/>
    <w:rsid w:val="00D44508"/>
    <w:rsid w:val="00D525B6"/>
    <w:rsid w:val="00D7037B"/>
    <w:rsid w:val="00D80F39"/>
    <w:rsid w:val="00D81417"/>
    <w:rsid w:val="00D845A8"/>
    <w:rsid w:val="00D91D16"/>
    <w:rsid w:val="00D91D1D"/>
    <w:rsid w:val="00D96F3F"/>
    <w:rsid w:val="00DA7DFD"/>
    <w:rsid w:val="00DD5A69"/>
    <w:rsid w:val="00DE022B"/>
    <w:rsid w:val="00DF58E4"/>
    <w:rsid w:val="00DF7DE3"/>
    <w:rsid w:val="00E01FBC"/>
    <w:rsid w:val="00E02C57"/>
    <w:rsid w:val="00E04CCD"/>
    <w:rsid w:val="00E15484"/>
    <w:rsid w:val="00E47657"/>
    <w:rsid w:val="00E51F1C"/>
    <w:rsid w:val="00E54313"/>
    <w:rsid w:val="00E82C3F"/>
    <w:rsid w:val="00EA52A7"/>
    <w:rsid w:val="00EB2A63"/>
    <w:rsid w:val="00ED135A"/>
    <w:rsid w:val="00ED504B"/>
    <w:rsid w:val="00EE1A9D"/>
    <w:rsid w:val="00EE558E"/>
    <w:rsid w:val="00F01EB6"/>
    <w:rsid w:val="00F30DCE"/>
    <w:rsid w:val="00F32ACF"/>
    <w:rsid w:val="00F41762"/>
    <w:rsid w:val="00F46503"/>
    <w:rsid w:val="00F50D78"/>
    <w:rsid w:val="00F6705B"/>
    <w:rsid w:val="00F765E4"/>
    <w:rsid w:val="00F826E9"/>
    <w:rsid w:val="00F950F9"/>
    <w:rsid w:val="00FA3A7F"/>
    <w:rsid w:val="00FA3B74"/>
    <w:rsid w:val="00FB1EEA"/>
    <w:rsid w:val="00FB6A08"/>
    <w:rsid w:val="00FC7B8F"/>
    <w:rsid w:val="00FD70A5"/>
    <w:rsid w:val="00FF72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D17E8"/>
  <w15:docId w15:val="{3AD21AE2-6AEE-49AD-9BA2-C627FC9C8E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SimSun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9612C"/>
    <w:rPr>
      <w:rFonts w:ascii="TH SarabunPSK" w:hAnsi="TH SarabunPSK" w:cs="TH SarabunPSK"/>
      <w:color w:val="000000" w:themeColor="text1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726288"/>
    <w:pPr>
      <w:keepNext/>
      <w:keepLines/>
      <w:spacing w:before="240" w:after="0"/>
      <w:jc w:val="center"/>
      <w:outlineLvl w:val="0"/>
    </w:pPr>
    <w:rPr>
      <w:rFonts w:eastAsiaTheme="majorEastAsia"/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0F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901B6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726288"/>
    <w:rPr>
      <w:rFonts w:ascii="TH SarabunPSK" w:eastAsiaTheme="majorEastAsia" w:hAnsi="TH SarabunPSK" w:cs="TH SarabunPSK"/>
      <w:b/>
      <w:bCs/>
      <w:color w:val="000000" w:themeColor="text1"/>
      <w:sz w:val="40"/>
      <w:szCs w:val="40"/>
    </w:rPr>
  </w:style>
  <w:style w:type="table" w:styleId="TableGrid">
    <w:name w:val="Table Grid"/>
    <w:basedOn w:val="TableNormal"/>
    <w:uiPriority w:val="39"/>
    <w:rsid w:val="007262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773D6"/>
    <w:pPr>
      <w:numPr>
        <w:numId w:val="1"/>
      </w:numPr>
      <w:contextualSpacing/>
    </w:pPr>
  </w:style>
  <w:style w:type="paragraph" w:customStyle="1" w:styleId="Style1">
    <w:name w:val="Style1"/>
    <w:basedOn w:val="Normal"/>
    <w:link w:val="Style1Char"/>
    <w:rsid w:val="00F765E4"/>
    <w:pPr>
      <w:numPr>
        <w:numId w:val="2"/>
      </w:numPr>
    </w:pPr>
  </w:style>
  <w:style w:type="paragraph" w:customStyle="1" w:styleId="Style2">
    <w:name w:val="Style2"/>
    <w:basedOn w:val="Normal"/>
    <w:link w:val="Style2Char"/>
    <w:rsid w:val="00AA7B12"/>
  </w:style>
  <w:style w:type="character" w:customStyle="1" w:styleId="Style1Char">
    <w:name w:val="Style1 Char"/>
    <w:basedOn w:val="DefaultParagraphFont"/>
    <w:link w:val="Style1"/>
    <w:rsid w:val="00F765E4"/>
    <w:rPr>
      <w:rFonts w:ascii="TH SarabunPSK" w:hAnsi="TH SarabunPSK" w:cs="TH SarabunPSK"/>
      <w:sz w:val="32"/>
      <w:szCs w:val="32"/>
    </w:rPr>
  </w:style>
  <w:style w:type="character" w:customStyle="1" w:styleId="Style2Char">
    <w:name w:val="Style2 Char"/>
    <w:basedOn w:val="DefaultParagraphFont"/>
    <w:link w:val="Style2"/>
    <w:rsid w:val="00AA7B12"/>
    <w:rPr>
      <w:rFonts w:ascii="TH SarabunPSK" w:hAnsi="TH SarabunPSK" w:cs="TH SarabunPSK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0773D6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0773D6"/>
    <w:rPr>
      <w:rFonts w:ascii="TH SarabunPSK" w:hAnsi="TH SarabunPSK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0773D6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0773D6"/>
    <w:rPr>
      <w:rFonts w:ascii="TH SarabunPSK" w:hAnsi="TH SarabunPSK" w:cs="Angsana New"/>
      <w:sz w:val="32"/>
      <w:szCs w:val="40"/>
    </w:rPr>
  </w:style>
  <w:style w:type="character" w:styleId="Hyperlink">
    <w:name w:val="Hyperlink"/>
    <w:basedOn w:val="DefaultParagraphFont"/>
    <w:uiPriority w:val="99"/>
    <w:unhideWhenUsed/>
    <w:rsid w:val="00B94470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1526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1526"/>
    <w:rPr>
      <w:rFonts w:ascii="Tahoma" w:hAnsi="Tahoma" w:cs="Angsana New"/>
      <w:color w:val="000000" w:themeColor="text1"/>
      <w:sz w:val="16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0FB9"/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character" w:styleId="CommentReference">
    <w:name w:val="annotation reference"/>
    <w:basedOn w:val="DefaultParagraphFont"/>
    <w:uiPriority w:val="99"/>
    <w:semiHidden/>
    <w:unhideWhenUsed/>
    <w:rsid w:val="00CF36E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F36E4"/>
    <w:pPr>
      <w:spacing w:line="240" w:lineRule="auto"/>
    </w:pPr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F36E4"/>
    <w:rPr>
      <w:rFonts w:ascii="TH SarabunPSK" w:hAnsi="TH SarabunPSK" w:cs="Angsana New"/>
      <w:color w:val="000000" w:themeColor="text1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F36E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F36E4"/>
    <w:rPr>
      <w:rFonts w:ascii="TH SarabunPSK" w:hAnsi="TH SarabunPSK" w:cs="Angsana New"/>
      <w:b/>
      <w:bCs/>
      <w:color w:val="000000" w:themeColor="text1"/>
      <w:sz w:val="20"/>
      <w:szCs w:val="25"/>
    </w:rPr>
  </w:style>
  <w:style w:type="paragraph" w:styleId="NormalWeb">
    <w:name w:val="Normal (Web)"/>
    <w:basedOn w:val="Normal"/>
    <w:uiPriority w:val="99"/>
    <w:semiHidden/>
    <w:unhideWhenUsed/>
    <w:rsid w:val="00CB05CE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auto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EB2A63"/>
    <w:pPr>
      <w:spacing w:after="200" w:line="240" w:lineRule="auto"/>
    </w:pPr>
    <w:rPr>
      <w:rFonts w:cs="Angsana New"/>
      <w:i/>
      <w:iCs/>
      <w:color w:val="44546A" w:themeColor="text2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6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5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5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4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11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7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91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27673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83936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88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9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19" w:color="EEEEEE"/>
            <w:right w:val="none" w:sz="0" w:space="0" w:color="auto"/>
          </w:divBdr>
          <w:divsChild>
            <w:div w:id="7974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221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942431">
                      <w:marLeft w:val="0"/>
                      <w:marRight w:val="4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961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4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7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70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4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0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27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59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4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62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76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8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19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3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0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9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29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83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1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0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90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3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11/relationships/commentsExtended" Target="commentsExtended.xml"/><Relationship Id="rId18" Type="http://schemas.openxmlformats.org/officeDocument/2006/relationships/image" Target="media/image9.jp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comments" Target="comments.xml"/><Relationship Id="rId17" Type="http://schemas.openxmlformats.org/officeDocument/2006/relationships/image" Target="media/image8.jpg"/><Relationship Id="rId25" Type="http://schemas.openxmlformats.org/officeDocument/2006/relationships/image" Target="media/image16.png"/><Relationship Id="rId33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microsoft.com/office/2016/09/relationships/commentsIds" Target="commentsIds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B6D0E95525A74B8AB964704374AACC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16874A-E764-4509-ABA6-56AF7C3F4AD5}"/>
      </w:docPartPr>
      <w:docPartBody>
        <w:p w:rsidR="00947AE8" w:rsidRDefault="00A065FE" w:rsidP="00A065FE">
          <w:pPr>
            <w:pStyle w:val="B6D0E95525A74B8AB964704374AACCF543"/>
          </w:pPr>
          <w:r>
            <w:rPr>
              <w:rStyle w:val="PlaceholderText"/>
              <w:rFonts w:hint="cs"/>
              <w:sz w:val="36"/>
              <w:szCs w:val="36"/>
              <w:cs/>
            </w:rPr>
            <w:t>คลิก</w:t>
          </w:r>
          <w:r w:rsidRPr="006F1EFA">
            <w:rPr>
              <w:rStyle w:val="PlaceholderText"/>
              <w:rFonts w:hint="cs"/>
              <w:sz w:val="36"/>
              <w:szCs w:val="36"/>
              <w:cs/>
            </w:rPr>
            <w:t>เพิ่ม</w:t>
          </w:r>
          <w:r w:rsidRPr="006F1EFA">
            <w:rPr>
              <w:rStyle w:val="PlaceholderText"/>
              <w:sz w:val="36"/>
              <w:szCs w:val="36"/>
            </w:rPr>
            <w:t xml:space="preserve"> </w:t>
          </w:r>
          <w:r w:rsidRPr="006F1EFA">
            <w:rPr>
              <w:rStyle w:val="PlaceholderText"/>
              <w:rFonts w:hint="cs"/>
              <w:sz w:val="36"/>
              <w:szCs w:val="36"/>
              <w:cs/>
            </w:rPr>
            <w:t>ชื่อกรรมการโครงงาน</w:t>
          </w:r>
        </w:p>
      </w:docPartBody>
    </w:docPart>
    <w:docPart>
      <w:docPartPr>
        <w:name w:val="1C3C2AA8A84843249957099347F7B29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927DE5-49CD-4D73-A636-D16DA6C8DFBE}"/>
      </w:docPartPr>
      <w:docPartBody>
        <w:p w:rsidR="00947AE8" w:rsidRDefault="00A065FE" w:rsidP="00A065FE">
          <w:pPr>
            <w:pStyle w:val="1C3C2AA8A84843249957099347F7B29C41"/>
          </w:pPr>
          <w:r w:rsidRPr="00F30DCE">
            <w:rPr>
              <w:rStyle w:val="PlaceholderText"/>
              <w:rFonts w:hint="cs"/>
              <w:b/>
              <w:bCs/>
              <w:sz w:val="36"/>
              <w:szCs w:val="36"/>
              <w:cs/>
            </w:rPr>
            <w:t>คลิกเพิ่ม</w:t>
          </w:r>
          <w:r w:rsidRPr="00F30DCE">
            <w:rPr>
              <w:rStyle w:val="PlaceholderText"/>
              <w:b/>
              <w:bCs/>
              <w:sz w:val="36"/>
              <w:szCs w:val="36"/>
            </w:rPr>
            <w:t xml:space="preserve"> </w:t>
          </w:r>
          <w:r w:rsidRPr="00F30DCE">
            <w:rPr>
              <w:rStyle w:val="PlaceholderText"/>
              <w:b/>
              <w:bCs/>
              <w:sz w:val="36"/>
              <w:szCs w:val="36"/>
              <w:cs/>
            </w:rPr>
            <w:t>ชื่อโครงงานภาษาไทย</w:t>
          </w:r>
        </w:p>
      </w:docPartBody>
    </w:docPart>
    <w:docPart>
      <w:docPartPr>
        <w:name w:val="D40F4864809B4769B2CD3539CD3314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38CDF1-FC2E-43B2-B1B6-C9BCBD301BF3}"/>
      </w:docPartPr>
      <w:docPartBody>
        <w:p w:rsidR="00947AE8" w:rsidRDefault="00A065FE" w:rsidP="00A065FE">
          <w:pPr>
            <w:pStyle w:val="D40F4864809B4769B2CD3539CD33149041"/>
          </w:pPr>
          <w:r w:rsidRPr="00F30DCE">
            <w:rPr>
              <w:rStyle w:val="PlaceholderText"/>
              <w:rFonts w:hint="cs"/>
              <w:b/>
              <w:bCs/>
              <w:sz w:val="36"/>
              <w:szCs w:val="36"/>
              <w:cs/>
            </w:rPr>
            <w:t>คลิกเพิ่ม</w:t>
          </w:r>
          <w:r w:rsidRPr="00F30DCE">
            <w:rPr>
              <w:rStyle w:val="PlaceholderText"/>
              <w:b/>
              <w:bCs/>
              <w:sz w:val="36"/>
              <w:szCs w:val="36"/>
            </w:rPr>
            <w:t xml:space="preserve"> </w:t>
          </w:r>
          <w:r w:rsidRPr="00F30DCE">
            <w:rPr>
              <w:rStyle w:val="PlaceholderText"/>
              <w:b/>
              <w:bCs/>
              <w:sz w:val="36"/>
              <w:szCs w:val="36"/>
              <w:cs/>
            </w:rPr>
            <w:t>ชื่อโครงงานภาษาอังกฤษ</w:t>
          </w:r>
        </w:p>
      </w:docPartBody>
    </w:docPart>
    <w:docPart>
      <w:docPartPr>
        <w:name w:val="C9B32C1B17D64E77843DB9E9E63010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1977403-0B96-459C-A324-96C467D35BA9}"/>
      </w:docPartPr>
      <w:docPartBody>
        <w:p w:rsidR="00947AE8" w:rsidRDefault="00A065FE" w:rsidP="00A065FE">
          <w:pPr>
            <w:pStyle w:val="C9B32C1B17D64E77843DB9E9E63010A538"/>
          </w:pPr>
          <w:r>
            <w:rPr>
              <w:rStyle w:val="PlaceholderText"/>
              <w:rFonts w:hint="cs"/>
              <w:cs/>
            </w:rPr>
            <w:t>คลิกเพิ่ม ชื่ออาจารย์ที่ปรึกษา</w:t>
          </w:r>
        </w:p>
      </w:docPartBody>
    </w:docPart>
    <w:docPart>
      <w:docPartPr>
        <w:name w:val="3471DCC65E2247359F8F3F545C54FDA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59369E-8EAF-4461-9795-79B6EE104A93}"/>
      </w:docPartPr>
      <w:docPartBody>
        <w:p w:rsidR="00947AE8" w:rsidRDefault="00A065FE" w:rsidP="00A065FE">
          <w:pPr>
            <w:pStyle w:val="3471DCC65E2247359F8F3F545C54FDAE38"/>
          </w:pPr>
          <w:r>
            <w:rPr>
              <w:rStyle w:val="PlaceholderText"/>
              <w:rFonts w:hint="cs"/>
              <w:cs/>
            </w:rPr>
            <w:t>คลิกเพิ่ม ชื่อ</w:t>
          </w:r>
          <w:r w:rsidRPr="00F30DCE">
            <w:rPr>
              <w:rStyle w:val="PlaceholderText"/>
              <w:cs/>
            </w:rPr>
            <w:t>หัวหน้าสาขาวิศวกรรมคอมพิวเตอร์</w:t>
          </w:r>
        </w:p>
      </w:docPartBody>
    </w:docPart>
    <w:docPart>
      <w:docPartPr>
        <w:name w:val="B3B6E46574324947810DD1EEB0EE5B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46462A-873B-4AF5-97E7-2BB939E46984}"/>
      </w:docPartPr>
      <w:docPartBody>
        <w:p w:rsidR="00947AE8" w:rsidRDefault="00A065FE" w:rsidP="00A065FE">
          <w:pPr>
            <w:pStyle w:val="B3B6E46574324947810DD1EEB0EE5B5936"/>
          </w:pPr>
          <w:r>
            <w:rPr>
              <w:rStyle w:val="PlaceholderText"/>
              <w:rFonts w:hint="cs"/>
              <w:cs/>
            </w:rPr>
            <w:t>คลิกเพิ่ม พ</w:t>
          </w:r>
          <w:r w:rsidRPr="00D837E5">
            <w:rPr>
              <w:rStyle w:val="PlaceholderText"/>
            </w:rPr>
            <w:t>.</w:t>
          </w:r>
          <w:r>
            <w:rPr>
              <w:rStyle w:val="PlaceholderText"/>
              <w:rFonts w:hint="cs"/>
              <w:cs/>
            </w:rPr>
            <w:t>ศ</w:t>
          </w:r>
          <w:r>
            <w:rPr>
              <w:rStyle w:val="PlaceholderText"/>
            </w:rPr>
            <w:t>.</w:t>
          </w:r>
        </w:p>
      </w:docPartBody>
    </w:docPart>
    <w:docPart>
      <w:docPartPr>
        <w:name w:val="83445DC205C14C17B7185E40848BE2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7C05FE-A5E7-422A-90D1-EC1F7F441C13}"/>
      </w:docPartPr>
      <w:docPartBody>
        <w:p w:rsidR="00462D2A" w:rsidRDefault="00A065FE" w:rsidP="00A065FE">
          <w:pPr>
            <w:pStyle w:val="83445DC205C14C17B7185E40848BE25928"/>
          </w:pPr>
          <w:r>
            <w:rPr>
              <w:rStyle w:val="PlaceholderText"/>
              <w:rFonts w:hint="cs"/>
              <w:cs/>
            </w:rPr>
            <w:t>คลิกเพิ่ม คำสำคัญ</w:t>
          </w:r>
        </w:p>
      </w:docPartBody>
    </w:docPart>
    <w:docPart>
      <w:docPartPr>
        <w:name w:val="12C728926F2343058C8C877CC4CFE10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25AAC74-1564-4A99-8751-638E1B913469}"/>
      </w:docPartPr>
      <w:docPartBody>
        <w:p w:rsidR="00A065FE" w:rsidRDefault="00A065FE" w:rsidP="00D2327A">
          <w:pPr>
            <w:spacing w:after="0"/>
            <w:ind w:firstLine="720"/>
            <w:jc w:val="thaiDistribute"/>
            <w:rPr>
              <w:rStyle w:val="PlaceholderText"/>
            </w:rPr>
          </w:pPr>
          <w:r w:rsidRPr="003716B6">
            <w:rPr>
              <w:rStyle w:val="PlaceholderText"/>
              <w:cs/>
            </w:rPr>
            <w:t xml:space="preserve">การเขียนวัตถุประสงค์นิสิตต้องคำนึงถึง ลักษณะ </w:t>
          </w:r>
          <w:r w:rsidRPr="003716B6">
            <w:rPr>
              <w:rStyle w:val="PlaceholderText"/>
            </w:rPr>
            <w:t xml:space="preserve">5 </w:t>
          </w:r>
          <w:r>
            <w:rPr>
              <w:rStyle w:val="PlaceholderText"/>
              <w:cs/>
            </w:rPr>
            <w:t>ประการ</w:t>
          </w:r>
          <w:r w:rsidRPr="003716B6">
            <w:rPr>
              <w:rStyle w:val="PlaceholderText"/>
              <w:cs/>
            </w:rPr>
            <w:t xml:space="preserve"> </w:t>
          </w:r>
        </w:p>
        <w:p w:rsidR="00A065FE" w:rsidRDefault="00A065FE" w:rsidP="00D2327A">
          <w:pPr>
            <w:spacing w:after="0"/>
            <w:jc w:val="thaiDistribute"/>
            <w:rPr>
              <w:rStyle w:val="PlaceholderText"/>
            </w:rPr>
          </w:pPr>
          <w:r w:rsidRPr="003716B6">
            <w:rPr>
              <w:rStyle w:val="PlaceholderText"/>
            </w:rPr>
            <w:t>1</w:t>
          </w:r>
          <w:r>
            <w:rPr>
              <w:rStyle w:val="PlaceholderText"/>
            </w:rPr>
            <w:t>.</w:t>
          </w:r>
          <w:r w:rsidRPr="003716B6">
            <w:rPr>
              <w:rStyle w:val="PlaceholderText"/>
            </w:rPr>
            <w:t xml:space="preserve"> </w:t>
          </w:r>
          <w:r>
            <w:rPr>
              <w:rStyle w:val="PlaceholderText"/>
              <w:rFonts w:hint="cs"/>
              <w:cs/>
            </w:rPr>
            <w:t xml:space="preserve">มีความเป็นไปได้ </w:t>
          </w:r>
          <w:r>
            <w:rPr>
              <w:rStyle w:val="PlaceholderText"/>
              <w:cs/>
            </w:rPr>
            <w:t>โครงงานที่</w:t>
          </w:r>
          <w:r>
            <w:rPr>
              <w:rStyle w:val="PlaceholderText"/>
              <w:rFonts w:hint="cs"/>
              <w:cs/>
            </w:rPr>
            <w:t>นิสิต</w:t>
          </w:r>
          <w:r w:rsidRPr="003716B6">
            <w:rPr>
              <w:rStyle w:val="PlaceholderText"/>
              <w:cs/>
            </w:rPr>
            <w:t>ทำ</w:t>
          </w:r>
          <w:r>
            <w:rPr>
              <w:rStyle w:val="PlaceholderText"/>
              <w:rFonts w:hint="cs"/>
              <w:cs/>
            </w:rPr>
            <w:t>จะต้องมี</w:t>
          </w:r>
          <w:r w:rsidRPr="003716B6">
            <w:rPr>
              <w:rStyle w:val="PlaceholderText"/>
              <w:cs/>
            </w:rPr>
            <w:t>วัตถุประสงค์</w:t>
          </w:r>
          <w:r>
            <w:rPr>
              <w:rStyle w:val="PlaceholderText"/>
              <w:rFonts w:hint="cs"/>
              <w:cs/>
            </w:rPr>
            <w:t>ที่</w:t>
          </w:r>
          <w:r w:rsidRPr="003716B6">
            <w:rPr>
              <w:rStyle w:val="PlaceholderText"/>
              <w:cs/>
            </w:rPr>
            <w:t xml:space="preserve">ความเป็นไปได้ในการดำเนินโครงงาน </w:t>
          </w:r>
        </w:p>
        <w:p w:rsidR="00A065FE" w:rsidRDefault="00A065FE" w:rsidP="00D2327A">
          <w:pPr>
            <w:spacing w:after="0"/>
            <w:jc w:val="thaiDistribute"/>
            <w:rPr>
              <w:rStyle w:val="PlaceholderText"/>
            </w:rPr>
          </w:pPr>
          <w:r w:rsidRPr="003716B6">
            <w:rPr>
              <w:rStyle w:val="PlaceholderText"/>
            </w:rPr>
            <w:t>2</w:t>
          </w:r>
          <w:r>
            <w:rPr>
              <w:rStyle w:val="PlaceholderText"/>
            </w:rPr>
            <w:t>.</w:t>
          </w:r>
          <w:r w:rsidRPr="003716B6">
            <w:rPr>
              <w:rStyle w:val="PlaceholderText"/>
            </w:rPr>
            <w:t xml:space="preserve"> </w:t>
          </w:r>
          <w:r w:rsidRPr="003716B6">
            <w:rPr>
              <w:rStyle w:val="PlaceholderText"/>
              <w:cs/>
            </w:rPr>
            <w:t xml:space="preserve">วัดได้ </w:t>
          </w:r>
          <w:r>
            <w:rPr>
              <w:rStyle w:val="PlaceholderText"/>
              <w:cs/>
            </w:rPr>
            <w:t>วัตถุประสงค์ที่นิสิตทำโครงการเพื่อแก้ปัญหาต่างๆจะต้องวัดค่าได้</w:t>
          </w:r>
          <w:r w:rsidRPr="003716B6">
            <w:rPr>
              <w:rStyle w:val="PlaceholderText"/>
              <w:cs/>
            </w:rPr>
            <w:t>คือจะต้องวัดค่าเชิงคุณภาพหรื</w:t>
          </w:r>
          <w:r>
            <w:rPr>
              <w:rStyle w:val="PlaceholderText"/>
              <w:cs/>
            </w:rPr>
            <w:t>อเชิงปริมาณอย่างใดอย่างหนึ่งได้</w:t>
          </w:r>
        </w:p>
        <w:p w:rsidR="00A065FE" w:rsidRDefault="00A065FE" w:rsidP="00D2327A">
          <w:pPr>
            <w:spacing w:after="0"/>
            <w:jc w:val="thaiDistribute"/>
            <w:rPr>
              <w:rStyle w:val="PlaceholderText"/>
            </w:rPr>
          </w:pPr>
          <w:r w:rsidRPr="003716B6">
            <w:rPr>
              <w:rStyle w:val="PlaceholderText"/>
            </w:rPr>
            <w:t>3</w:t>
          </w:r>
          <w:r>
            <w:rPr>
              <w:rStyle w:val="PlaceholderText"/>
            </w:rPr>
            <w:t>.</w:t>
          </w:r>
          <w:r w:rsidRPr="003716B6">
            <w:rPr>
              <w:rStyle w:val="PlaceholderText"/>
            </w:rPr>
            <w:t xml:space="preserve"> </w:t>
          </w:r>
          <w:r w:rsidRPr="003716B6">
            <w:rPr>
              <w:rStyle w:val="PlaceholderText"/>
              <w:cs/>
            </w:rPr>
            <w:t>วัตถุประสงค์ข</w:t>
          </w:r>
          <w:r>
            <w:rPr>
              <w:rStyle w:val="PlaceholderText"/>
              <w:cs/>
            </w:rPr>
            <w:t>องนิสิตจะต้องมีความชัดเจนจำเพาะ</w:t>
          </w:r>
          <w:r w:rsidRPr="003716B6">
            <w:rPr>
              <w:rStyle w:val="PlaceholderText"/>
              <w:cs/>
            </w:rPr>
            <w:t xml:space="preserve">ระบุสิ่งที่ต้องการทำหรือดำเนินการอย่างชัดเจน </w:t>
          </w:r>
        </w:p>
        <w:p w:rsidR="00A065FE" w:rsidRDefault="00A065FE" w:rsidP="00D2327A">
          <w:pPr>
            <w:spacing w:after="0"/>
            <w:jc w:val="thaiDistribute"/>
            <w:rPr>
              <w:rStyle w:val="PlaceholderText"/>
            </w:rPr>
          </w:pPr>
          <w:r w:rsidRPr="003716B6">
            <w:rPr>
              <w:rStyle w:val="PlaceholderText"/>
            </w:rPr>
            <w:t>4</w:t>
          </w:r>
          <w:r>
            <w:rPr>
              <w:rStyle w:val="PlaceholderText"/>
            </w:rPr>
            <w:t>.</w:t>
          </w:r>
          <w:r w:rsidRPr="003716B6">
            <w:rPr>
              <w:rStyle w:val="PlaceholderText"/>
            </w:rPr>
            <w:t xml:space="preserve"> </w:t>
          </w:r>
          <w:r w:rsidRPr="003716B6">
            <w:rPr>
              <w:rStyle w:val="PlaceholderText"/>
              <w:cs/>
            </w:rPr>
            <w:t xml:space="preserve">วัตถุประสงค์จะต้องมีความเป็นเหตุเป็นผลกัน </w:t>
          </w:r>
          <w:r>
            <w:rPr>
              <w:rStyle w:val="PlaceholderText"/>
              <w:cs/>
            </w:rPr>
            <w:t>ทั้งในเชิงทฤษฎีและในเชิงปฏิบัติ</w:t>
          </w:r>
        </w:p>
        <w:p w:rsidR="00A065FE" w:rsidRDefault="00A065FE" w:rsidP="00D2327A">
          <w:pPr>
            <w:spacing w:after="0"/>
            <w:jc w:val="thaiDistribute"/>
            <w:rPr>
              <w:rStyle w:val="PlaceholderText"/>
            </w:rPr>
          </w:pPr>
          <w:r w:rsidRPr="003716B6">
            <w:rPr>
              <w:rStyle w:val="PlaceholderText"/>
            </w:rPr>
            <w:t>5</w:t>
          </w:r>
          <w:r>
            <w:rPr>
              <w:rStyle w:val="PlaceholderText"/>
            </w:rPr>
            <w:t>.</w:t>
          </w:r>
          <w:r w:rsidRPr="003716B6">
            <w:rPr>
              <w:rStyle w:val="PlaceholderText"/>
            </w:rPr>
            <w:t xml:space="preserve"> </w:t>
          </w:r>
          <w:r w:rsidRPr="003716B6">
            <w:rPr>
              <w:rStyle w:val="PlaceholderText"/>
              <w:cs/>
            </w:rPr>
            <w:t>วัตถุประสงค์จะต้องมีขอบเขตและเวลาในการปฏิบัติงานอย่างแน่นอน</w:t>
          </w:r>
        </w:p>
        <w:p w:rsidR="00462D2A" w:rsidRDefault="00A065FE" w:rsidP="00A065FE">
          <w:pPr>
            <w:pStyle w:val="12C728926F2343058C8C877CC4CFE10D26"/>
          </w:pPr>
          <w:r w:rsidRPr="005F3CA3">
            <w:rPr>
              <w:rStyle w:val="PlaceholderText"/>
              <w:cs/>
            </w:rPr>
            <w:t>โดยการเขียนวัตถุประสงค์นิสิตควรเขียนเป็นหัวข้อตามลำดับโดยเรียงลำดับจากความสำคัญมากไปน้อย</w:t>
          </w:r>
        </w:p>
      </w:docPartBody>
    </w:docPart>
    <w:docPart>
      <w:docPartPr>
        <w:name w:val="BA9495B89DA643128FC7ED5B338E758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D2C319-597B-4506-A89B-21A8A84F3CE6}"/>
      </w:docPartPr>
      <w:docPartBody>
        <w:p w:rsidR="00462D2A" w:rsidRDefault="00A065FE" w:rsidP="00A065FE">
          <w:pPr>
            <w:pStyle w:val="BA9495B89DA643128FC7ED5B338E758425"/>
          </w:pPr>
          <w:r>
            <w:rPr>
              <w:rStyle w:val="PlaceholderText"/>
              <w:cs/>
            </w:rPr>
            <w:t>ปัญหา</w:t>
          </w:r>
          <w:r w:rsidRPr="003716B6">
            <w:rPr>
              <w:rStyle w:val="PlaceholderText"/>
              <w:cs/>
            </w:rPr>
            <w:t>หรือประ</w:t>
          </w:r>
          <w:r>
            <w:rPr>
              <w:rStyle w:val="PlaceholderText"/>
              <w:cs/>
            </w:rPr>
            <w:t>โยชน์ที่เป็นเหตุผลที่ทำให้นิสิตเลือกที่จะพัฒนาโครงงานนี้ขึ้นมา โดยนิสิตจะต้องกล่าวถึง เหตุผล</w:t>
          </w:r>
          <w:r w:rsidRPr="003716B6">
            <w:rPr>
              <w:rStyle w:val="PlaceholderText"/>
              <w:cs/>
            </w:rPr>
            <w:t xml:space="preserve">ในการทำโครงงานนี้โดย โดยอธิบายหลักการและเหตุผลในส่วนที่ 1 </w:t>
          </w:r>
          <w:r>
            <w:rPr>
              <w:rStyle w:val="PlaceholderText"/>
              <w:rFonts w:hint="cs"/>
              <w:cs/>
            </w:rPr>
            <w:t>นำมากล่าวเพิ่มเติม</w:t>
          </w:r>
          <w:r w:rsidRPr="003716B6">
            <w:rPr>
              <w:rStyle w:val="PlaceholderText"/>
              <w:cs/>
            </w:rPr>
            <w:t>โดยละเอียด คือกล่าวถึงปัญหาที่มาของปัญหาโดยมีแหล่งข้อมูลอ้างอิง ที่แน่นอนแน่ชัดและเชื่อถือได้ อี</w:t>
          </w:r>
          <w:r>
            <w:rPr>
              <w:rStyle w:val="PlaceholderText"/>
              <w:cs/>
            </w:rPr>
            <w:t>กทั้งยังกล่าวถึง ผลที่จะได้รับหา</w:t>
          </w:r>
          <w:r w:rsidRPr="003716B6">
            <w:rPr>
              <w:rStyle w:val="PlaceholderText"/>
              <w:cs/>
            </w:rPr>
            <w:t>ก ทำโครงงานนี้สำเร็จหรือโครงงานนี้จะช่วยแก้ปั</w:t>
          </w:r>
          <w:r>
            <w:rPr>
              <w:rStyle w:val="PlaceholderText"/>
              <w:cs/>
            </w:rPr>
            <w:t>ญหาที่นิสิตกล่าวอ้างอย่างไร โดย</w:t>
          </w:r>
          <w:r w:rsidRPr="003716B6">
            <w:rPr>
              <w:rStyle w:val="PlaceholderText"/>
              <w:cs/>
            </w:rPr>
            <w:t>นิสิตจะต้องมีแหล่งข้อมูลอ้างอิงที</w:t>
          </w:r>
          <w:r>
            <w:rPr>
              <w:rStyle w:val="PlaceholderText"/>
              <w:cs/>
            </w:rPr>
            <w:t>่แน่นอนแน่ชัดและเชื่อถือได้ซึ่งและ</w:t>
          </w:r>
          <w:r w:rsidRPr="003716B6">
            <w:rPr>
              <w:rStyle w:val="PlaceholderText"/>
              <w:cs/>
            </w:rPr>
            <w:t>แหล่งข้อมูลที</w:t>
          </w:r>
          <w:r>
            <w:rPr>
              <w:rStyle w:val="PlaceholderText"/>
              <w:cs/>
            </w:rPr>
            <w:t>่อ้างอิงจะปรากฏอยู่ในบรรณานุกรม</w:t>
          </w:r>
          <w:r w:rsidRPr="003716B6">
            <w:rPr>
              <w:rStyle w:val="PlaceholderText"/>
              <w:cs/>
            </w:rPr>
            <w:t>หรือเอกสารอ้างอิงท้ายบท</w:t>
          </w:r>
        </w:p>
      </w:docPartBody>
    </w:docPart>
    <w:docPart>
      <w:docPartPr>
        <w:name w:val="4B605CCAEFB845878B512982C1448F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E6AE2A6-CAF2-44D7-98F1-94AA218DDE80}"/>
      </w:docPartPr>
      <w:docPartBody>
        <w:p w:rsidR="00462D2A" w:rsidRDefault="00A065FE" w:rsidP="00A065FE">
          <w:pPr>
            <w:pStyle w:val="4B605CCAEFB845878B512982C1448FAC22"/>
          </w:pPr>
          <w:r w:rsidRPr="00CA5365">
            <w:rPr>
              <w:rStyle w:val="PlaceholderText"/>
              <w:cs/>
            </w:rPr>
            <w:t>เป้าหมายเป็นการกำหนดผลที่คาดว่าจะได้รับของโครงการและขั้นตอนที่จำเป็นเพื่อให้บรรลุผลตามที่ได้มีการวางแผนไว้ล่วงหน้า ภายใต้ขอบเขตที่กำหนดไว้ เพื่อให้ได้ผลการศึกษาที่น่าเชื่อถือ และเมื่อได้ทำโครงงานวิทยาศาสตร์สิ้นสุดลง ใครเป็นผู้ได้รับประโยชน์ อย่างไร และได้รับมากน้อยเพียงใด โดยผลที่ได้รับต้องสอดคล้องกับวัตถุประสงค์ที่ศึกษา</w:t>
          </w:r>
        </w:p>
      </w:docPartBody>
    </w:docPart>
    <w:docPart>
      <w:docPartPr>
        <w:name w:val="644D26EBA61A4F3DBF74A9BCDFDBF2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429DFD2-9C73-4961-80BF-C2B1C1DEB457}"/>
      </w:docPartPr>
      <w:docPartBody>
        <w:p w:rsidR="00462D2A" w:rsidRDefault="00A065FE" w:rsidP="00A065FE">
          <w:pPr>
            <w:pStyle w:val="644D26EBA61A4F3DBF74A9BCDFDBF25B15"/>
          </w:pPr>
          <w:r w:rsidRPr="007D0472">
            <w:rPr>
              <w:rStyle w:val="PlaceholderText"/>
              <w:cs/>
            </w:rPr>
            <w:t>ให้นิสิตอธิบาย ภาพรวมของโครงของระบบนิสิต โดยระบบของนิสิตประกอบด้วยอะไรบ้าง สามารถทำงานอะไรได้บ้าง</w:t>
          </w:r>
          <w:r>
            <w:rPr>
              <w:rStyle w:val="PlaceholderText"/>
              <w:rFonts w:hint="cs"/>
              <w:cs/>
            </w:rPr>
            <w:t xml:space="preserve"> </w:t>
          </w:r>
          <w:r w:rsidRPr="007D0472">
            <w:rPr>
              <w:rStyle w:val="PlaceholderText"/>
              <w:cs/>
            </w:rPr>
            <w:t>มีฟัง</w:t>
          </w:r>
          <w:r>
            <w:rPr>
              <w:rStyle w:val="PlaceholderText"/>
              <w:rFonts w:hint="cs"/>
              <w:cs/>
            </w:rPr>
            <w:t>ก์</w:t>
          </w:r>
          <w:r>
            <w:rPr>
              <w:rStyle w:val="PlaceholderText"/>
              <w:cs/>
            </w:rPr>
            <w:t>ชั</w:t>
          </w:r>
          <w:r w:rsidRPr="007D0472">
            <w:rPr>
              <w:rStyle w:val="PlaceholderText"/>
              <w:cs/>
            </w:rPr>
            <w:t>นในก</w:t>
          </w:r>
          <w:r>
            <w:rPr>
              <w:rStyle w:val="PlaceholderText"/>
              <w:cs/>
            </w:rPr>
            <w:t>ารทำงานอย่างไรบ้าง ใช้วิธีใด</w:t>
          </w:r>
          <w:r w:rsidRPr="007D0472">
            <w:rPr>
              <w:rStyle w:val="PlaceholderText"/>
              <w:cs/>
            </w:rPr>
            <w:t xml:space="preserve">ในการทำงาน </w:t>
          </w:r>
          <w:r>
            <w:rPr>
              <w:rStyle w:val="PlaceholderText"/>
              <w:rFonts w:hint="cs"/>
              <w:cs/>
            </w:rPr>
            <w:t>โดยให้นิสิต</w:t>
          </w:r>
          <w:r w:rsidRPr="00C348F7">
            <w:rPr>
              <w:rStyle w:val="PlaceholderText"/>
              <w:cs/>
            </w:rPr>
            <w:t xml:space="preserve">ใช้ภาพ </w:t>
          </w:r>
          <w:r w:rsidRPr="00C348F7">
            <w:rPr>
              <w:rStyle w:val="PlaceholderText"/>
            </w:rPr>
            <w:t xml:space="preserve">flowchart </w:t>
          </w:r>
          <w:r w:rsidRPr="00C348F7">
            <w:rPr>
              <w:rStyle w:val="PlaceholderText"/>
              <w:cs/>
            </w:rPr>
            <w:t>หรือแผนภูมิ</w:t>
          </w:r>
          <w:r>
            <w:rPr>
              <w:rStyle w:val="PlaceholderText"/>
              <w:rFonts w:hint="cs"/>
              <w:cs/>
            </w:rPr>
            <w:t>ในการช่วยอธิบาย</w:t>
          </w:r>
          <w:r w:rsidRPr="007D0472">
            <w:rPr>
              <w:rStyle w:val="PlaceholderText"/>
              <w:cs/>
            </w:rPr>
            <w:t xml:space="preserve"> </w:t>
          </w:r>
        </w:p>
      </w:docPartBody>
    </w:docPart>
    <w:docPart>
      <w:docPartPr>
        <w:name w:val="C6A9CE0A0418404A8958DEDE5C8E23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B7DDD99-62E1-4575-B630-EF2205DC2581}"/>
      </w:docPartPr>
      <w:docPartBody>
        <w:p w:rsidR="00E32009" w:rsidRDefault="00A065FE" w:rsidP="00A065FE">
          <w:pPr>
            <w:pStyle w:val="C6A9CE0A0418404A8958DEDE5C8E232B9"/>
          </w:pPr>
          <w:r>
            <w:rPr>
              <w:rStyle w:val="PlaceholderText"/>
              <w:rFonts w:hint="cs"/>
              <w:sz w:val="36"/>
              <w:szCs w:val="36"/>
              <w:cs/>
            </w:rPr>
            <w:t>คลิก</w:t>
          </w:r>
          <w:r w:rsidRPr="006F1EFA">
            <w:rPr>
              <w:rStyle w:val="PlaceholderText"/>
              <w:rFonts w:hint="cs"/>
              <w:sz w:val="36"/>
              <w:szCs w:val="36"/>
              <w:cs/>
            </w:rPr>
            <w:t>เพิ่ม</w:t>
          </w:r>
          <w:r w:rsidRPr="006F1EFA">
            <w:rPr>
              <w:rStyle w:val="PlaceholderText"/>
              <w:sz w:val="36"/>
              <w:szCs w:val="36"/>
            </w:rPr>
            <w:t xml:space="preserve"> </w:t>
          </w:r>
          <w:r w:rsidRPr="006F1EFA">
            <w:rPr>
              <w:rStyle w:val="PlaceholderText"/>
              <w:rFonts w:hint="cs"/>
              <w:sz w:val="36"/>
              <w:szCs w:val="36"/>
              <w:cs/>
            </w:rPr>
            <w:t>ชื่อกรรมการโครงงาน</w:t>
          </w:r>
        </w:p>
      </w:docPartBody>
    </w:docPart>
    <w:docPart>
      <w:docPartPr>
        <w:name w:val="26A8B81A05904244B8044764844F53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E6F38F-0B03-4188-9EF8-80A21AA0EFFE}"/>
      </w:docPartPr>
      <w:docPartBody>
        <w:p w:rsidR="00732024" w:rsidRDefault="005D2D99" w:rsidP="005D2D99">
          <w:pPr>
            <w:pStyle w:val="26A8B81A05904244B8044764844F53BB"/>
          </w:pPr>
          <w:r w:rsidRPr="00F30DCE">
            <w:rPr>
              <w:rStyle w:val="PlaceholderText"/>
              <w:rFonts w:hint="cs"/>
              <w:b/>
              <w:bCs/>
              <w:sz w:val="36"/>
              <w:szCs w:val="36"/>
              <w:cs/>
            </w:rPr>
            <w:t>คลิกเพิ่ม</w:t>
          </w:r>
          <w:r w:rsidRPr="00F30DCE">
            <w:rPr>
              <w:rStyle w:val="PlaceholderText"/>
              <w:b/>
              <w:bCs/>
              <w:sz w:val="36"/>
              <w:szCs w:val="36"/>
            </w:rPr>
            <w:t xml:space="preserve"> </w:t>
          </w:r>
          <w:r w:rsidRPr="00F30DCE">
            <w:rPr>
              <w:rStyle w:val="PlaceholderText"/>
              <w:b/>
              <w:bCs/>
              <w:sz w:val="36"/>
              <w:szCs w:val="36"/>
              <w:cs/>
            </w:rPr>
            <w:t>ชื่อโครงงานภาษาไทย</w:t>
          </w:r>
        </w:p>
      </w:docPartBody>
    </w:docPart>
    <w:docPart>
      <w:docPartPr>
        <w:name w:val="5D82315B7E09476DB6F9386E110FED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3B1972-5F50-4498-A1CB-B900A2DA2F4D}"/>
      </w:docPartPr>
      <w:docPartBody>
        <w:p w:rsidR="00732024" w:rsidRDefault="005D2D99" w:rsidP="005D2D99">
          <w:pPr>
            <w:pStyle w:val="5D82315B7E09476DB6F9386E110FEDDB"/>
          </w:pPr>
          <w:r w:rsidRPr="00F30DCE">
            <w:rPr>
              <w:rStyle w:val="PlaceholderText"/>
              <w:rFonts w:hint="cs"/>
              <w:b/>
              <w:bCs/>
              <w:sz w:val="36"/>
              <w:szCs w:val="36"/>
              <w:cs/>
            </w:rPr>
            <w:t>คลิกเพิ่ม</w:t>
          </w:r>
          <w:r w:rsidRPr="00F30DCE">
            <w:rPr>
              <w:rStyle w:val="PlaceholderText"/>
              <w:b/>
              <w:bCs/>
              <w:sz w:val="36"/>
              <w:szCs w:val="36"/>
            </w:rPr>
            <w:t xml:space="preserve"> </w:t>
          </w:r>
          <w:r w:rsidRPr="00F30DCE">
            <w:rPr>
              <w:rStyle w:val="PlaceholderText"/>
              <w:b/>
              <w:bCs/>
              <w:sz w:val="36"/>
              <w:szCs w:val="36"/>
              <w:cs/>
            </w:rPr>
            <w:t>ชื่อโครงงานภาษาอังกฤษ</w:t>
          </w:r>
        </w:p>
      </w:docPartBody>
    </w:docPart>
    <w:docPart>
      <w:docPartPr>
        <w:name w:val="F97F3B4842F1458A9839BD2E430078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70FA0B-3094-458C-8B81-0FA56D33A380}"/>
      </w:docPartPr>
      <w:docPartBody>
        <w:p w:rsidR="00732024" w:rsidRDefault="005D2D99" w:rsidP="005D2D99">
          <w:pPr>
            <w:pStyle w:val="F97F3B4842F1458A9839BD2E430078C6"/>
          </w:pPr>
          <w:r>
            <w:rPr>
              <w:rStyle w:val="PlaceholderText"/>
              <w:cs/>
            </w:rPr>
            <w:t>ปัญหา</w:t>
          </w:r>
          <w:r w:rsidRPr="003716B6">
            <w:rPr>
              <w:rStyle w:val="PlaceholderText"/>
              <w:cs/>
            </w:rPr>
            <w:t>หรือประ</w:t>
          </w:r>
          <w:r>
            <w:rPr>
              <w:rStyle w:val="PlaceholderText"/>
              <w:cs/>
            </w:rPr>
            <w:t>โยชน์ที่เป็นเหตุผลที่ทำให้นิสิตเลือกที่จะพัฒนาโครงงานนี้ขึ้นมา โดยนิสิตจะต้องกล่าวถึง เหตุผล</w:t>
          </w:r>
          <w:r w:rsidRPr="003716B6">
            <w:rPr>
              <w:rStyle w:val="PlaceholderText"/>
              <w:cs/>
            </w:rPr>
            <w:t xml:space="preserve">ในการทำโครงงานนี้โดย โดยอธิบายหลักการและเหตุผลในส่วนที่ 1 </w:t>
          </w:r>
          <w:r>
            <w:rPr>
              <w:rStyle w:val="PlaceholderText"/>
              <w:rFonts w:hint="cs"/>
              <w:cs/>
            </w:rPr>
            <w:t>นำมากล่าวเพิ่มเติม</w:t>
          </w:r>
          <w:r w:rsidRPr="003716B6">
            <w:rPr>
              <w:rStyle w:val="PlaceholderText"/>
              <w:cs/>
            </w:rPr>
            <w:t>โดยละเอียด คือกล่าวถึงปัญหาที่มาของปัญหาโดยมีแหล่งข้อมูลอ้างอิง ที่แน่นอนแน่ชัดและเชื่อถือได้ อี</w:t>
          </w:r>
          <w:r>
            <w:rPr>
              <w:rStyle w:val="PlaceholderText"/>
              <w:cs/>
            </w:rPr>
            <w:t>กทั้งยังกล่าวถึง ผลที่จะได้รับหา</w:t>
          </w:r>
          <w:r w:rsidRPr="003716B6">
            <w:rPr>
              <w:rStyle w:val="PlaceholderText"/>
              <w:cs/>
            </w:rPr>
            <w:t>ก ทำโครงงานนี้สำเร็จหรือโครงงานนี้จะช่วยแก้ปั</w:t>
          </w:r>
          <w:r>
            <w:rPr>
              <w:rStyle w:val="PlaceholderText"/>
              <w:cs/>
            </w:rPr>
            <w:t>ญหาที่นิสิตกล่าวอ้างอย่างไร โดย</w:t>
          </w:r>
          <w:r w:rsidRPr="003716B6">
            <w:rPr>
              <w:rStyle w:val="PlaceholderText"/>
              <w:cs/>
            </w:rPr>
            <w:t>นิสิตจะต้องมีแหล่งข้อมูลอ้างอิงที</w:t>
          </w:r>
          <w:r>
            <w:rPr>
              <w:rStyle w:val="PlaceholderText"/>
              <w:cs/>
            </w:rPr>
            <w:t>่แน่นอนแน่ชัดและเชื่อถือได้ซึ่งและ</w:t>
          </w:r>
          <w:r w:rsidRPr="003716B6">
            <w:rPr>
              <w:rStyle w:val="PlaceholderText"/>
              <w:cs/>
            </w:rPr>
            <w:t>แหล่งข้อมูลที</w:t>
          </w:r>
          <w:r>
            <w:rPr>
              <w:rStyle w:val="PlaceholderText"/>
              <w:cs/>
            </w:rPr>
            <w:t>่อ้างอิงจะปรากฏอยู่ในบรรณานุกรม</w:t>
          </w:r>
          <w:r w:rsidRPr="003716B6">
            <w:rPr>
              <w:rStyle w:val="PlaceholderText"/>
              <w:cs/>
            </w:rPr>
            <w:t>หรือเอกสารอ้างอิงท้ายบท</w:t>
          </w:r>
        </w:p>
      </w:docPartBody>
    </w:docPart>
    <w:docPart>
      <w:docPartPr>
        <w:name w:val="531BEF282891436D99B2B1A7A5CC9D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B1E0FA-1734-4D67-92AD-E35CDDEC64FD}"/>
      </w:docPartPr>
      <w:docPartBody>
        <w:p w:rsidR="00732024" w:rsidRDefault="005D2D99" w:rsidP="005D2D99">
          <w:pPr>
            <w:pStyle w:val="531BEF282891436D99B2B1A7A5CC9D30"/>
          </w:pPr>
          <w:r>
            <w:rPr>
              <w:rStyle w:val="PlaceholderText"/>
              <w:cs/>
            </w:rPr>
            <w:t>ปัญหา</w:t>
          </w:r>
          <w:r w:rsidRPr="003716B6">
            <w:rPr>
              <w:rStyle w:val="PlaceholderText"/>
              <w:cs/>
            </w:rPr>
            <w:t>หรือประ</w:t>
          </w:r>
          <w:r>
            <w:rPr>
              <w:rStyle w:val="PlaceholderText"/>
              <w:cs/>
            </w:rPr>
            <w:t>โยชน์ที่เป็นเหตุผลที่ทำให้นิสิตเลือกที่จะพัฒนาโครงงานนี้ขึ้นมา โดยนิสิตจะต้องกล่าวถึง เหตุผล</w:t>
          </w:r>
          <w:r w:rsidRPr="003716B6">
            <w:rPr>
              <w:rStyle w:val="PlaceholderText"/>
              <w:cs/>
            </w:rPr>
            <w:t xml:space="preserve">ในการทำโครงงานนี้โดย โดยอธิบายหลักการและเหตุผลในส่วนที่ 1 </w:t>
          </w:r>
          <w:r>
            <w:rPr>
              <w:rStyle w:val="PlaceholderText"/>
              <w:rFonts w:hint="cs"/>
              <w:cs/>
            </w:rPr>
            <w:t>นำมากล่าวเพิ่มเติม</w:t>
          </w:r>
          <w:r w:rsidRPr="003716B6">
            <w:rPr>
              <w:rStyle w:val="PlaceholderText"/>
              <w:cs/>
            </w:rPr>
            <w:t>โดยละเอียด คือกล่าวถึงปัญหาที่มาของปัญหาโดยมีแหล่งข้อมูลอ้างอิง ที่แน่นอนแน่ชัดและเชื่อถือได้ อี</w:t>
          </w:r>
          <w:r>
            <w:rPr>
              <w:rStyle w:val="PlaceholderText"/>
              <w:cs/>
            </w:rPr>
            <w:t>กทั้งยังกล่าวถึง ผลที่จะได้รับหา</w:t>
          </w:r>
          <w:r w:rsidRPr="003716B6">
            <w:rPr>
              <w:rStyle w:val="PlaceholderText"/>
              <w:cs/>
            </w:rPr>
            <w:t>ก ทำโครงงานนี้สำเร็จหรือโครงงานนี้จะช่วยแก้ปั</w:t>
          </w:r>
          <w:r>
            <w:rPr>
              <w:rStyle w:val="PlaceholderText"/>
              <w:cs/>
            </w:rPr>
            <w:t>ญหาที่นิสิตกล่าวอ้างอย่างไร โดย</w:t>
          </w:r>
          <w:r w:rsidRPr="003716B6">
            <w:rPr>
              <w:rStyle w:val="PlaceholderText"/>
              <w:cs/>
            </w:rPr>
            <w:t>นิสิตจะต้องมีแหล่งข้อมูลอ้างอิงที</w:t>
          </w:r>
          <w:r>
            <w:rPr>
              <w:rStyle w:val="PlaceholderText"/>
              <w:cs/>
            </w:rPr>
            <w:t>่แน่นอนแน่ชัดและเชื่อถือได้ซึ่งและ</w:t>
          </w:r>
          <w:r w:rsidRPr="003716B6">
            <w:rPr>
              <w:rStyle w:val="PlaceholderText"/>
              <w:cs/>
            </w:rPr>
            <w:t>แหล่งข้อมูลที</w:t>
          </w:r>
          <w:r>
            <w:rPr>
              <w:rStyle w:val="PlaceholderText"/>
              <w:cs/>
            </w:rPr>
            <w:t>่อ้างอิงจะปรากฏอยู่ในบรรณานุกรม</w:t>
          </w:r>
          <w:r w:rsidRPr="003716B6">
            <w:rPr>
              <w:rStyle w:val="PlaceholderText"/>
              <w:cs/>
            </w:rPr>
            <w:t>หรือเอกสารอ้างอิงท้ายบท</w:t>
          </w:r>
        </w:p>
      </w:docPartBody>
    </w:docPart>
    <w:docPart>
      <w:docPartPr>
        <w:name w:val="7A3448082D624C87B6425DC9854792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A73F9A-390C-4228-B0D6-F36D9D753267}"/>
      </w:docPartPr>
      <w:docPartBody>
        <w:p w:rsidR="00732024" w:rsidRDefault="005D2D99" w:rsidP="005D2D99">
          <w:pPr>
            <w:pStyle w:val="7A3448082D624C87B6425DC9854792EA"/>
          </w:pPr>
          <w:r w:rsidRPr="00CA5365">
            <w:rPr>
              <w:rStyle w:val="PlaceholderText"/>
              <w:cs/>
            </w:rPr>
            <w:t>เป้าหมายเป็นการกำหนดผลที่คาดว่าจะได้รับของโครงการและขั้นตอนที่จำเป็นเพื่อให้บรรลุผลตามที่ได้มีการวางแผนไว้ล่วงหน้า ภายใต้ขอบเขตที่กำหนดไว้ เพื่อให้ได้ผลการศึกษาที่น่าเชื่อถือ และเมื่อได้ทำโครงงานวิทยาศาสตร์สิ้นสุดลง ใครเป็นผู้ได้รับประโยชน์ อย่างไร และได้รับมากน้อยเพียงใด โดยผลที่ได้รับต้องสอดคล้องกับวัตถุประสงค์ที่ศึกษา</w:t>
          </w:r>
        </w:p>
      </w:docPartBody>
    </w:docPart>
    <w:docPart>
      <w:docPartPr>
        <w:name w:val="E2FC61BA884D4DEAA516B330365329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EFBD7C-1930-4EED-A27D-AD05731A313D}"/>
      </w:docPartPr>
      <w:docPartBody>
        <w:p w:rsidR="00732024" w:rsidRDefault="005D2D99" w:rsidP="005D2D99">
          <w:pPr>
            <w:pStyle w:val="E2FC61BA884D4DEAA516B33036532973"/>
          </w:pPr>
          <w:r w:rsidRPr="00C348F7">
            <w:rPr>
              <w:rStyle w:val="PlaceholderText"/>
              <w:cs/>
            </w:rPr>
            <w:t>ให้นิสิตอธิบายรายละเอียดระบบของนิสิตที่จะพัฒนาโดยกล่าวถึงระบบโดยรวม</w:t>
          </w:r>
          <w:r>
            <w:rPr>
              <w:rStyle w:val="PlaceholderText"/>
              <w:rFonts w:hint="cs"/>
              <w:cs/>
            </w:rPr>
            <w:t>ก่อน</w:t>
          </w:r>
          <w:r>
            <w:rPr>
              <w:rStyle w:val="PlaceholderText"/>
              <w:cs/>
            </w:rPr>
            <w:t>แล้วจึง</w:t>
          </w:r>
          <w:r w:rsidRPr="00C348F7">
            <w:rPr>
              <w:rStyle w:val="PlaceholderText"/>
              <w:cs/>
            </w:rPr>
            <w:t>แยกย่อยแต่ละส่วนแต่ละฟังก์ช</w:t>
          </w:r>
          <w:r>
            <w:rPr>
              <w:rStyle w:val="PlaceholderText"/>
              <w:cs/>
            </w:rPr>
            <w:t>ัน</w:t>
          </w:r>
          <w:r w:rsidRPr="00C348F7">
            <w:rPr>
              <w:rStyle w:val="PlaceholderText"/>
              <w:cs/>
            </w:rPr>
            <w:t>และกล่าวอธิบายโดยละเอีย</w:t>
          </w:r>
          <w:r>
            <w:rPr>
              <w:rStyle w:val="PlaceholderText"/>
              <w:cs/>
            </w:rPr>
            <w:t>ดว่าแต่ละฟังก์ชั</w:t>
          </w:r>
          <w:r w:rsidRPr="00C348F7">
            <w:rPr>
              <w:rStyle w:val="PlaceholderText"/>
              <w:cs/>
            </w:rPr>
            <w:t>น ทำอะไรได้บ้าง มีกระบวนการ</w:t>
          </w:r>
          <w:r>
            <w:rPr>
              <w:rStyle w:val="PlaceholderText"/>
              <w:cs/>
            </w:rPr>
            <w:t>อย่างไร โดยให้นิสิต ใช้ภาพ</w:t>
          </w:r>
          <w:r>
            <w:rPr>
              <w:rStyle w:val="PlaceholderText"/>
              <w:rFonts w:hint="cs"/>
              <w:cs/>
            </w:rPr>
            <w:t xml:space="preserve"> </w:t>
          </w:r>
          <w:r>
            <w:rPr>
              <w:rStyle w:val="PlaceholderText"/>
            </w:rPr>
            <w:t>flowchart</w:t>
          </w:r>
          <w:r>
            <w:rPr>
              <w:rStyle w:val="PlaceholderText"/>
              <w:rFonts w:hint="cs"/>
              <w:cs/>
            </w:rPr>
            <w:t xml:space="preserve"> </w:t>
          </w:r>
          <w:r>
            <w:rPr>
              <w:rStyle w:val="PlaceholderText"/>
              <w:cs/>
            </w:rPr>
            <w:t>หรือแผนภูมิในการอธิบายแต่ละฟังก์ชั</w:t>
          </w:r>
          <w:r w:rsidRPr="00C348F7">
            <w:rPr>
              <w:rStyle w:val="PlaceholderText"/>
              <w:cs/>
            </w:rPr>
            <w:t>น</w:t>
          </w:r>
          <w:r>
            <w:rPr>
              <w:rStyle w:val="PlaceholderText"/>
              <w:rFonts w:hint="cs"/>
              <w:cs/>
            </w:rPr>
            <w:t>งานที่นิสิตออกแบบไว้</w:t>
          </w:r>
        </w:p>
      </w:docPartBody>
    </w:docPart>
    <w:docPart>
      <w:docPartPr>
        <w:name w:val="7BE4DA72A12A44909D4F1AAAE1D9463B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16FC5E53-C38A-40F6-858B-0EC48E8405A8}"/>
      </w:docPartPr>
      <w:docPartBody>
        <w:p w:rsidR="002F11F1" w:rsidRDefault="00CF3C07" w:rsidP="00CF3C07">
          <w:pPr>
            <w:pStyle w:val="7BE4DA72A12A44909D4F1AAAE1D9463B"/>
          </w:pPr>
          <w:r w:rsidRPr="009B3496">
            <w:rPr>
              <w:rStyle w:val="PlaceholderText"/>
              <w:rFonts w:hint="cs"/>
              <w:sz w:val="28"/>
              <w:cs/>
            </w:rPr>
            <w:t>คลิกเพิ่ม พ</w:t>
          </w:r>
          <w:r w:rsidRPr="009B3496">
            <w:rPr>
              <w:rStyle w:val="PlaceholderText"/>
              <w:sz w:val="28"/>
            </w:rPr>
            <w:t>.</w:t>
          </w:r>
          <w:r w:rsidRPr="009B3496">
            <w:rPr>
              <w:rStyle w:val="PlaceholderText"/>
              <w:rFonts w:hint="cs"/>
              <w:sz w:val="28"/>
              <w:cs/>
            </w:rPr>
            <w:t>ศ</w:t>
          </w:r>
          <w:r w:rsidRPr="009B3496">
            <w:rPr>
              <w:rStyle w:val="PlaceholderText"/>
              <w:sz w:val="28"/>
            </w:rPr>
            <w:t>.</w:t>
          </w:r>
        </w:p>
      </w:docPartBody>
    </w:docPart>
    <w:docPart>
      <w:docPartPr>
        <w:name w:val="2C586BFB36BA4F1D9B364AC430BB5F97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E537D85C-0561-4991-BB25-761C12B93117}"/>
      </w:docPartPr>
      <w:docPartBody>
        <w:p w:rsidR="002F11F1" w:rsidRDefault="00CF3C07" w:rsidP="00CF3C07">
          <w:pPr>
            <w:pStyle w:val="2C586BFB36BA4F1D9B364AC430BB5F97"/>
          </w:pPr>
          <w:r w:rsidRPr="009B3496">
            <w:rPr>
              <w:rStyle w:val="PlaceholderText"/>
              <w:rFonts w:hint="cs"/>
              <w:sz w:val="28"/>
              <w:cs/>
            </w:rPr>
            <w:t>คลิกเพิ่ม พ</w:t>
          </w:r>
          <w:r w:rsidRPr="009B3496">
            <w:rPr>
              <w:rStyle w:val="PlaceholderText"/>
              <w:sz w:val="28"/>
            </w:rPr>
            <w:t>.</w:t>
          </w:r>
          <w:r w:rsidRPr="009B3496">
            <w:rPr>
              <w:rStyle w:val="PlaceholderText"/>
              <w:rFonts w:hint="cs"/>
              <w:sz w:val="28"/>
              <w:cs/>
            </w:rPr>
            <w:t>ศ</w:t>
          </w:r>
          <w:r w:rsidRPr="009B3496">
            <w:rPr>
              <w:rStyle w:val="PlaceholderText"/>
              <w:sz w:val="28"/>
            </w:rPr>
            <w:t>.</w:t>
          </w:r>
        </w:p>
      </w:docPartBody>
    </w:docPart>
    <w:docPart>
      <w:docPartPr>
        <w:name w:val="25A6262110CE4575954C7B988CFC99DC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116BE219-37F2-4DC8-8609-CBA0C54077EA}"/>
      </w:docPartPr>
      <w:docPartBody>
        <w:p w:rsidR="002F11F1" w:rsidRDefault="00CF3C07" w:rsidP="00CF3C07">
          <w:pPr>
            <w:pStyle w:val="25A6262110CE4575954C7B988CFC99DC"/>
          </w:pPr>
          <w:r>
            <w:rPr>
              <w:rStyle w:val="PlaceholderText"/>
              <w:rFonts w:hint="cs"/>
              <w:cs/>
            </w:rPr>
            <w:t>คลิกเพิ่ม กิจกรรม</w:t>
          </w:r>
          <w:r w:rsidRPr="005611C7">
            <w:rPr>
              <w:rStyle w:val="PlaceholderText"/>
            </w:rPr>
            <w:t>.</w:t>
          </w:r>
        </w:p>
      </w:docPartBody>
    </w:docPart>
    <w:docPart>
      <w:docPartPr>
        <w:name w:val="DBDBEFCD8B3F49ED90925583FE73C7B9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AD57B749-3198-4124-8A1B-DD5857A1ABF7}"/>
      </w:docPartPr>
      <w:docPartBody>
        <w:p w:rsidR="002F11F1" w:rsidRDefault="00CF3C07" w:rsidP="00CF3C07">
          <w:pPr>
            <w:pStyle w:val="DBDBEFCD8B3F49ED90925583FE73C7B9"/>
          </w:pPr>
          <w:r>
            <w:rPr>
              <w:rStyle w:val="PlaceholderText"/>
              <w:rFonts w:hint="cs"/>
              <w:cs/>
            </w:rPr>
            <w:t>คลิกเพิ่ม กิจกรรม</w:t>
          </w:r>
          <w:r w:rsidRPr="005611C7">
            <w:rPr>
              <w:rStyle w:val="PlaceholderText"/>
            </w:rPr>
            <w:t>.</w:t>
          </w:r>
        </w:p>
      </w:docPartBody>
    </w:docPart>
    <w:docPart>
      <w:docPartPr>
        <w:name w:val="936DA813FD0E47E6B85FDAEF8F80A314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F051182F-5B12-408E-BCFB-B5D2462CDE27}"/>
      </w:docPartPr>
      <w:docPartBody>
        <w:p w:rsidR="002F11F1" w:rsidRDefault="00CF3C07" w:rsidP="00CF3C07">
          <w:pPr>
            <w:pStyle w:val="936DA813FD0E47E6B85FDAEF8F80A314"/>
          </w:pPr>
          <w:r>
            <w:rPr>
              <w:rStyle w:val="PlaceholderText"/>
              <w:rFonts w:hint="cs"/>
              <w:cs/>
            </w:rPr>
            <w:t>คลิกเพิ่ม กิจกรรม</w:t>
          </w:r>
          <w:r w:rsidRPr="005611C7">
            <w:rPr>
              <w:rStyle w:val="PlaceholderText"/>
            </w:rPr>
            <w:t>.</w:t>
          </w:r>
        </w:p>
      </w:docPartBody>
    </w:docPart>
    <w:docPart>
      <w:docPartPr>
        <w:name w:val="C86BCC7317EB493E9CC0385BA342E429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A786478-02C3-4E69-BBDC-6FCF30D3653E}"/>
      </w:docPartPr>
      <w:docPartBody>
        <w:p w:rsidR="002F11F1" w:rsidRDefault="00CF3C07" w:rsidP="00CF3C07">
          <w:pPr>
            <w:pStyle w:val="C86BCC7317EB493E9CC0385BA342E429"/>
          </w:pPr>
          <w:r>
            <w:rPr>
              <w:rStyle w:val="PlaceholderText"/>
              <w:rFonts w:hint="cs"/>
              <w:cs/>
            </w:rPr>
            <w:t>คลิกเพิ่ม กิจกรรม</w:t>
          </w:r>
          <w:r w:rsidRPr="005611C7">
            <w:rPr>
              <w:rStyle w:val="PlaceholderText"/>
            </w:rPr>
            <w:t>.</w:t>
          </w:r>
        </w:p>
      </w:docPartBody>
    </w:docPart>
    <w:docPart>
      <w:docPartPr>
        <w:name w:val="6E08C49716574653B25863B50D02E0A7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C8C9265C-E492-4EA4-AB79-3D8B42FC3499}"/>
      </w:docPartPr>
      <w:docPartBody>
        <w:p w:rsidR="002F11F1" w:rsidRDefault="00CF3C07" w:rsidP="00CF3C07">
          <w:pPr>
            <w:pStyle w:val="6E08C49716574653B25863B50D02E0A7"/>
          </w:pPr>
          <w:r>
            <w:rPr>
              <w:rStyle w:val="PlaceholderText"/>
              <w:rFonts w:hint="cs"/>
              <w:cs/>
            </w:rPr>
            <w:t>คลิกเพิ่ม กิจกรรม</w:t>
          </w:r>
          <w:r w:rsidRPr="005611C7">
            <w:rPr>
              <w:rStyle w:val="PlaceholderText"/>
            </w:rPr>
            <w:t>.</w:t>
          </w:r>
        </w:p>
      </w:docPartBody>
    </w:docPart>
    <w:docPart>
      <w:docPartPr>
        <w:name w:val="6C85F7BE57204E8793801DE808768D7F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1B89F6C5-F30D-49F1-92A3-FCD7EAC3F199}"/>
      </w:docPartPr>
      <w:docPartBody>
        <w:p w:rsidR="002F11F1" w:rsidRDefault="00CF3C07" w:rsidP="00CF3C07">
          <w:pPr>
            <w:pStyle w:val="6C85F7BE57204E8793801DE808768D7F"/>
          </w:pPr>
          <w:r>
            <w:rPr>
              <w:rStyle w:val="PlaceholderText"/>
              <w:rFonts w:hint="cs"/>
              <w:cs/>
            </w:rPr>
            <w:t>คลิกเพิ่ม กิจกรรม</w:t>
          </w:r>
          <w:r w:rsidRPr="005611C7">
            <w:rPr>
              <w:rStyle w:val="PlaceholderText"/>
            </w:rPr>
            <w:t>.</w:t>
          </w:r>
        </w:p>
      </w:docPartBody>
    </w:docPart>
    <w:docPart>
      <w:docPartPr>
        <w:name w:val="0462792D98A44D72AF9F689CFC1F2F44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8F724657-E6B1-4432-918A-4AC00B8AB562}"/>
      </w:docPartPr>
      <w:docPartBody>
        <w:p w:rsidR="002F11F1" w:rsidRDefault="00CF3C07" w:rsidP="00CF3C07">
          <w:pPr>
            <w:pStyle w:val="0462792D98A44D72AF9F689CFC1F2F44"/>
          </w:pPr>
          <w:r>
            <w:rPr>
              <w:rStyle w:val="PlaceholderText"/>
              <w:rFonts w:hint="cs"/>
              <w:cs/>
            </w:rPr>
            <w:t>คลิกเพิ่ม กิจกรรม</w:t>
          </w:r>
          <w:r w:rsidRPr="005611C7">
            <w:rPr>
              <w:rStyle w:val="PlaceholderText"/>
            </w:rPr>
            <w:t>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ahoma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glossary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A630D86"/>
    <w:multiLevelType w:val="multilevel"/>
    <w:tmpl w:val="1EBEE504"/>
    <w:lvl w:ilvl="0">
      <w:start w:val="1"/>
      <w:numFmt w:val="decimal"/>
      <w:pStyle w:val="F3DFFC3BAD4E451F84F1C676F2A354386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2"/>
  </w:compat>
  <w:rsids>
    <w:rsidRoot w:val="00285940"/>
    <w:rsid w:val="00007C0E"/>
    <w:rsid w:val="000122A9"/>
    <w:rsid w:val="00076158"/>
    <w:rsid w:val="000B4494"/>
    <w:rsid w:val="000B476D"/>
    <w:rsid w:val="000F5CDF"/>
    <w:rsid w:val="001A0CBE"/>
    <w:rsid w:val="00284F6B"/>
    <w:rsid w:val="00285940"/>
    <w:rsid w:val="002F11F1"/>
    <w:rsid w:val="003D4D5D"/>
    <w:rsid w:val="004028D4"/>
    <w:rsid w:val="00462D2A"/>
    <w:rsid w:val="0046618F"/>
    <w:rsid w:val="00476833"/>
    <w:rsid w:val="00493870"/>
    <w:rsid w:val="004E01C5"/>
    <w:rsid w:val="004F4B53"/>
    <w:rsid w:val="00562E34"/>
    <w:rsid w:val="0059614C"/>
    <w:rsid w:val="005D2D99"/>
    <w:rsid w:val="00676F1A"/>
    <w:rsid w:val="00677606"/>
    <w:rsid w:val="00732024"/>
    <w:rsid w:val="00750EB0"/>
    <w:rsid w:val="007752F4"/>
    <w:rsid w:val="007A31FC"/>
    <w:rsid w:val="007B257A"/>
    <w:rsid w:val="00884131"/>
    <w:rsid w:val="008A2505"/>
    <w:rsid w:val="008A5473"/>
    <w:rsid w:val="008A59A4"/>
    <w:rsid w:val="00947AE8"/>
    <w:rsid w:val="009729E8"/>
    <w:rsid w:val="00983B80"/>
    <w:rsid w:val="009E3250"/>
    <w:rsid w:val="009E5B79"/>
    <w:rsid w:val="00A065FE"/>
    <w:rsid w:val="00A25348"/>
    <w:rsid w:val="00AD5009"/>
    <w:rsid w:val="00BA7EA2"/>
    <w:rsid w:val="00BB36FC"/>
    <w:rsid w:val="00BC606B"/>
    <w:rsid w:val="00BD01A6"/>
    <w:rsid w:val="00C0243C"/>
    <w:rsid w:val="00C425A3"/>
    <w:rsid w:val="00CF3C07"/>
    <w:rsid w:val="00D2327A"/>
    <w:rsid w:val="00D6354F"/>
    <w:rsid w:val="00DA1CB7"/>
    <w:rsid w:val="00DC07B6"/>
    <w:rsid w:val="00DC089D"/>
    <w:rsid w:val="00DC259E"/>
    <w:rsid w:val="00E21ECB"/>
    <w:rsid w:val="00E32009"/>
    <w:rsid w:val="00E42981"/>
    <w:rsid w:val="00F13061"/>
    <w:rsid w:val="00F5339C"/>
    <w:rsid w:val="00FC7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5339C"/>
  </w:style>
  <w:style w:type="paragraph" w:styleId="Heading1">
    <w:name w:val="heading 1"/>
    <w:basedOn w:val="Normal"/>
    <w:next w:val="Normal"/>
    <w:link w:val="Heading1Char"/>
    <w:uiPriority w:val="9"/>
    <w:qFormat/>
    <w:rsid w:val="00285940"/>
    <w:pPr>
      <w:keepNext/>
      <w:keepLines/>
      <w:spacing w:before="240" w:after="0"/>
      <w:jc w:val="center"/>
      <w:outlineLvl w:val="0"/>
    </w:pPr>
    <w:rPr>
      <w:rFonts w:ascii="TH SarabunPSK" w:eastAsiaTheme="majorEastAsia" w:hAnsi="TH SarabunPSK" w:cs="TH SarabunPSK"/>
      <w:b/>
      <w:bCs/>
      <w:color w:val="000000" w:themeColor="text1"/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F3C07"/>
    <w:rPr>
      <w:color w:val="808080"/>
    </w:rPr>
  </w:style>
  <w:style w:type="paragraph" w:customStyle="1" w:styleId="522290AE30184B908596C9BCED27301C">
    <w:name w:val="522290AE30184B908596C9BCED27301C"/>
    <w:rsid w:val="00285940"/>
    <w:rPr>
      <w:rFonts w:eastAsiaTheme="minorHAnsi"/>
    </w:rPr>
  </w:style>
  <w:style w:type="paragraph" w:customStyle="1" w:styleId="DE7F5E4C33AE423C99F4CB6CA918C45E">
    <w:name w:val="DE7F5E4C33AE423C99F4CB6CA918C45E"/>
    <w:rsid w:val="00285940"/>
    <w:rPr>
      <w:rFonts w:eastAsiaTheme="minorHAnsi"/>
    </w:rPr>
  </w:style>
  <w:style w:type="paragraph" w:customStyle="1" w:styleId="DE7F5E4C33AE423C99F4CB6CA918C45E1">
    <w:name w:val="DE7F5E4C33AE423C99F4CB6CA918C45E1"/>
    <w:rsid w:val="00285940"/>
    <w:rPr>
      <w:rFonts w:eastAsiaTheme="minorHAnsi"/>
    </w:rPr>
  </w:style>
  <w:style w:type="paragraph" w:customStyle="1" w:styleId="DE7F5E4C33AE423C99F4CB6CA918C45E2">
    <w:name w:val="DE7F5E4C33AE423C99F4CB6CA918C45E2"/>
    <w:rsid w:val="00285940"/>
    <w:rPr>
      <w:rFonts w:eastAsiaTheme="minorHAnsi"/>
    </w:rPr>
  </w:style>
  <w:style w:type="paragraph" w:customStyle="1" w:styleId="DE7F5E4C33AE423C99F4CB6CA918C45E3">
    <w:name w:val="DE7F5E4C33AE423C99F4CB6CA918C45E3"/>
    <w:rsid w:val="00285940"/>
    <w:rPr>
      <w:rFonts w:eastAsiaTheme="minorHAnsi"/>
    </w:rPr>
  </w:style>
  <w:style w:type="paragraph" w:customStyle="1" w:styleId="DE7F5E4C33AE423C99F4CB6CA918C45E4">
    <w:name w:val="DE7F5E4C33AE423C99F4CB6CA918C45E4"/>
    <w:rsid w:val="00285940"/>
    <w:rPr>
      <w:rFonts w:eastAsiaTheme="minorHAnsi"/>
    </w:rPr>
  </w:style>
  <w:style w:type="paragraph" w:customStyle="1" w:styleId="0F9C567AF57747C9820E53DD0F19AA03">
    <w:name w:val="0F9C567AF57747C9820E53DD0F19AA03"/>
    <w:rsid w:val="00285940"/>
    <w:rPr>
      <w:rFonts w:eastAsiaTheme="minorHAnsi"/>
    </w:rPr>
  </w:style>
  <w:style w:type="paragraph" w:customStyle="1" w:styleId="DE7F5E4C33AE423C99F4CB6CA918C45E5">
    <w:name w:val="DE7F5E4C33AE423C99F4CB6CA918C45E5"/>
    <w:rsid w:val="00285940"/>
    <w:rPr>
      <w:rFonts w:eastAsiaTheme="minorHAnsi"/>
    </w:rPr>
  </w:style>
  <w:style w:type="paragraph" w:customStyle="1" w:styleId="0F9C567AF57747C9820E53DD0F19AA031">
    <w:name w:val="0F9C567AF57747C9820E53DD0F19AA031"/>
    <w:rsid w:val="00285940"/>
    <w:rPr>
      <w:rFonts w:eastAsiaTheme="minorHAnsi"/>
    </w:rPr>
  </w:style>
  <w:style w:type="paragraph" w:customStyle="1" w:styleId="DE7F5E4C33AE423C99F4CB6CA918C45E6">
    <w:name w:val="DE7F5E4C33AE423C99F4CB6CA918C45E6"/>
    <w:rsid w:val="00285940"/>
    <w:rPr>
      <w:rFonts w:eastAsiaTheme="minorHAnsi"/>
    </w:rPr>
  </w:style>
  <w:style w:type="paragraph" w:customStyle="1" w:styleId="0F9C567AF57747C9820E53DD0F19AA032">
    <w:name w:val="0F9C567AF57747C9820E53DD0F19AA032"/>
    <w:rsid w:val="00285940"/>
    <w:rPr>
      <w:rFonts w:eastAsiaTheme="minorHAnsi"/>
    </w:rPr>
  </w:style>
  <w:style w:type="paragraph" w:customStyle="1" w:styleId="DE7F5E4C33AE423C99F4CB6CA918C45E7">
    <w:name w:val="DE7F5E4C33AE423C99F4CB6CA918C45E7"/>
    <w:rsid w:val="00285940"/>
    <w:rPr>
      <w:rFonts w:eastAsiaTheme="minorHAnsi"/>
    </w:rPr>
  </w:style>
  <w:style w:type="paragraph" w:customStyle="1" w:styleId="0F9C567AF57747C9820E53DD0F19AA033">
    <w:name w:val="0F9C567AF57747C9820E53DD0F19AA033"/>
    <w:rsid w:val="00285940"/>
    <w:rPr>
      <w:rFonts w:eastAsiaTheme="minorHAnsi"/>
    </w:rPr>
  </w:style>
  <w:style w:type="paragraph" w:customStyle="1" w:styleId="DE7F5E4C33AE423C99F4CB6CA918C45E8">
    <w:name w:val="DE7F5E4C33AE423C99F4CB6CA918C45E8"/>
    <w:rsid w:val="00285940"/>
    <w:rPr>
      <w:rFonts w:eastAsiaTheme="minorHAnsi"/>
    </w:rPr>
  </w:style>
  <w:style w:type="paragraph" w:customStyle="1" w:styleId="0F9C567AF57747C9820E53DD0F19AA034">
    <w:name w:val="0F9C567AF57747C9820E53DD0F19AA034"/>
    <w:rsid w:val="00285940"/>
    <w:rPr>
      <w:rFonts w:eastAsiaTheme="minorHAnsi"/>
    </w:rPr>
  </w:style>
  <w:style w:type="paragraph" w:customStyle="1" w:styleId="3DD6E50E11DF4CC6ACC85B34EB231EAB">
    <w:name w:val="3DD6E50E11DF4CC6ACC85B34EB231EAB"/>
    <w:rsid w:val="00285940"/>
    <w:rPr>
      <w:rFonts w:eastAsiaTheme="minorHAnsi"/>
    </w:rPr>
  </w:style>
  <w:style w:type="paragraph" w:customStyle="1" w:styleId="DE7F5E4C33AE423C99F4CB6CA918C45E9">
    <w:name w:val="DE7F5E4C33AE423C99F4CB6CA918C45E9"/>
    <w:rsid w:val="00285940"/>
    <w:rPr>
      <w:rFonts w:eastAsiaTheme="minorHAnsi"/>
    </w:rPr>
  </w:style>
  <w:style w:type="paragraph" w:customStyle="1" w:styleId="0F9C567AF57747C9820E53DD0F19AA035">
    <w:name w:val="0F9C567AF57747C9820E53DD0F19AA035"/>
    <w:rsid w:val="00285940"/>
    <w:rPr>
      <w:rFonts w:eastAsiaTheme="minorHAnsi"/>
    </w:rPr>
  </w:style>
  <w:style w:type="character" w:customStyle="1" w:styleId="Heading1Char">
    <w:name w:val="Heading 1 Char"/>
    <w:basedOn w:val="DefaultParagraphFont"/>
    <w:link w:val="Heading1"/>
    <w:uiPriority w:val="9"/>
    <w:rsid w:val="00285940"/>
    <w:rPr>
      <w:rFonts w:ascii="TH SarabunPSK" w:eastAsiaTheme="majorEastAsia" w:hAnsi="TH SarabunPSK" w:cs="TH SarabunPSK"/>
      <w:b/>
      <w:bCs/>
      <w:color w:val="000000" w:themeColor="text1"/>
      <w:sz w:val="40"/>
      <w:szCs w:val="40"/>
    </w:rPr>
  </w:style>
  <w:style w:type="paragraph" w:customStyle="1" w:styleId="3DD6E50E11DF4CC6ACC85B34EB231EAB1">
    <w:name w:val="3DD6E50E11DF4CC6ACC85B34EB231EAB1"/>
    <w:rsid w:val="00285940"/>
    <w:rPr>
      <w:rFonts w:eastAsiaTheme="minorHAnsi"/>
    </w:rPr>
  </w:style>
  <w:style w:type="paragraph" w:customStyle="1" w:styleId="261FFC69A2934CB0B2865E7C488684BC">
    <w:name w:val="261FFC69A2934CB0B2865E7C488684BC"/>
    <w:rsid w:val="00285940"/>
  </w:style>
  <w:style w:type="paragraph" w:customStyle="1" w:styleId="1242FD3A9CA94210BC355A71BBF4985C">
    <w:name w:val="1242FD3A9CA94210BC355A71BBF4985C"/>
    <w:rsid w:val="00285940"/>
  </w:style>
  <w:style w:type="paragraph" w:customStyle="1" w:styleId="261FFC69A2934CB0B2865E7C488684BC1">
    <w:name w:val="261FFC69A2934CB0B2865E7C488684BC1"/>
    <w:rsid w:val="00285940"/>
    <w:rPr>
      <w:rFonts w:eastAsiaTheme="minorHAnsi"/>
    </w:rPr>
  </w:style>
  <w:style w:type="paragraph" w:customStyle="1" w:styleId="1242FD3A9CA94210BC355A71BBF4985C1">
    <w:name w:val="1242FD3A9CA94210BC355A71BBF4985C1"/>
    <w:rsid w:val="00285940"/>
    <w:rPr>
      <w:rFonts w:eastAsiaTheme="minorHAnsi"/>
    </w:rPr>
  </w:style>
  <w:style w:type="paragraph" w:customStyle="1" w:styleId="DE7F5E4C33AE423C99F4CB6CA918C45E10">
    <w:name w:val="DE7F5E4C33AE423C99F4CB6CA918C45E10"/>
    <w:rsid w:val="00285940"/>
    <w:rPr>
      <w:rFonts w:eastAsiaTheme="minorHAnsi"/>
    </w:rPr>
  </w:style>
  <w:style w:type="paragraph" w:customStyle="1" w:styleId="0F9C567AF57747C9820E53DD0F19AA036">
    <w:name w:val="0F9C567AF57747C9820E53DD0F19AA036"/>
    <w:rsid w:val="00285940"/>
    <w:rPr>
      <w:rFonts w:eastAsiaTheme="minorHAnsi"/>
    </w:rPr>
  </w:style>
  <w:style w:type="paragraph" w:customStyle="1" w:styleId="3DD6E50E11DF4CC6ACC85B34EB231EAB2">
    <w:name w:val="3DD6E50E11DF4CC6ACC85B34EB231EAB2"/>
    <w:rsid w:val="00285940"/>
    <w:rPr>
      <w:rFonts w:eastAsiaTheme="minorHAnsi"/>
    </w:rPr>
  </w:style>
  <w:style w:type="paragraph" w:customStyle="1" w:styleId="261FFC69A2934CB0B2865E7C488684BC2">
    <w:name w:val="261FFC69A2934CB0B2865E7C488684BC2"/>
    <w:rsid w:val="00285940"/>
    <w:rPr>
      <w:rFonts w:eastAsiaTheme="minorHAnsi"/>
    </w:rPr>
  </w:style>
  <w:style w:type="paragraph" w:customStyle="1" w:styleId="1242FD3A9CA94210BC355A71BBF4985C2">
    <w:name w:val="1242FD3A9CA94210BC355A71BBF4985C2"/>
    <w:rsid w:val="00285940"/>
    <w:rPr>
      <w:rFonts w:eastAsiaTheme="minorHAnsi"/>
    </w:rPr>
  </w:style>
  <w:style w:type="paragraph" w:customStyle="1" w:styleId="DE7F5E4C33AE423C99F4CB6CA918C45E11">
    <w:name w:val="DE7F5E4C33AE423C99F4CB6CA918C45E11"/>
    <w:rsid w:val="00285940"/>
    <w:rPr>
      <w:rFonts w:eastAsiaTheme="minorHAnsi"/>
    </w:rPr>
  </w:style>
  <w:style w:type="paragraph" w:customStyle="1" w:styleId="0F9C567AF57747C9820E53DD0F19AA037">
    <w:name w:val="0F9C567AF57747C9820E53DD0F19AA037"/>
    <w:rsid w:val="00285940"/>
    <w:rPr>
      <w:rFonts w:eastAsiaTheme="minorHAnsi"/>
    </w:rPr>
  </w:style>
  <w:style w:type="paragraph" w:customStyle="1" w:styleId="3DD6E50E11DF4CC6ACC85B34EB231EAB3">
    <w:name w:val="3DD6E50E11DF4CC6ACC85B34EB231EAB3"/>
    <w:rsid w:val="00285940"/>
    <w:rPr>
      <w:rFonts w:eastAsiaTheme="minorHAnsi"/>
    </w:rPr>
  </w:style>
  <w:style w:type="paragraph" w:customStyle="1" w:styleId="B01380DF1DE4438B9A86F90ED2CF48E3">
    <w:name w:val="B01380DF1DE4438B9A86F90ED2CF48E3"/>
    <w:rsid w:val="00285940"/>
  </w:style>
  <w:style w:type="paragraph" w:customStyle="1" w:styleId="5017C09E4C1B42F982B10BE9CAB36044">
    <w:name w:val="5017C09E4C1B42F982B10BE9CAB36044"/>
    <w:rsid w:val="00285940"/>
  </w:style>
  <w:style w:type="paragraph" w:customStyle="1" w:styleId="B01380DF1DE4438B9A86F90ED2CF48E31">
    <w:name w:val="B01380DF1DE4438B9A86F90ED2CF48E3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">
    <w:name w:val="5017C09E4C1B42F982B10BE9CAB36044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DD6E50E11DF4CC6ACC85B34EB231EAB4">
    <w:name w:val="3DD6E50E11DF4CC6ACC85B34EB231EAB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">
    <w:name w:val="B01380DF1DE4438B9A86F90ED2CF48E3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">
    <w:name w:val="5017C09E4C1B42F982B10BE9CAB36044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DD6E50E11DF4CC6ACC85B34EB231EAB5">
    <w:name w:val="3DD6E50E11DF4CC6ACC85B34EB231EAB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3">
    <w:name w:val="B01380DF1DE4438B9A86F90ED2CF48E3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3">
    <w:name w:val="5017C09E4C1B42F982B10BE9CAB36044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DD6E50E11DF4CC6ACC85B34EB231EAB6">
    <w:name w:val="3DD6E50E11DF4CC6ACC85B34EB231EAB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4">
    <w:name w:val="B01380DF1DE4438B9A86F90ED2CF48E3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4">
    <w:name w:val="5017C09E4C1B42F982B10BE9CAB36044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DD6E50E11DF4CC6ACC85B34EB231EAB7">
    <w:name w:val="3DD6E50E11DF4CC6ACC85B34EB231EAB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5">
    <w:name w:val="B01380DF1DE4438B9A86F90ED2CF48E3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5">
    <w:name w:val="5017C09E4C1B42F982B10BE9CAB36044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">
    <w:name w:val="644751438F314E5C8106837278E7094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">
    <w:name w:val="B6D0E95525A74B8AB964704374AACCF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">
    <w:name w:val="B291F6D5DDC445D796D70005EACADB9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DD6E50E11DF4CC6ACC85B34EB231EAB8">
    <w:name w:val="3DD6E50E11DF4CC6ACC85B34EB231EAB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6">
    <w:name w:val="B01380DF1DE4438B9A86F90ED2CF48E3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6">
    <w:name w:val="5017C09E4C1B42F982B10BE9CAB36044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">
    <w:name w:val="644751438F314E5C8106837278E70941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">
    <w:name w:val="B6D0E95525A74B8AB964704374AACCF5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">
    <w:name w:val="B291F6D5DDC445D796D70005EACADB96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8B1B2C752C354172BCE51CABDE89DBAF">
    <w:name w:val="8B1B2C752C354172BCE51CABDE89DBAF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7">
    <w:name w:val="B01380DF1DE4438B9A86F90ED2CF48E3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7">
    <w:name w:val="5017C09E4C1B42F982B10BE9CAB36044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">
    <w:name w:val="644751438F314E5C8106837278E70941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">
    <w:name w:val="B6D0E95525A74B8AB964704374AACCF5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">
    <w:name w:val="B291F6D5DDC445D796D70005EACADB96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">
    <w:name w:val="1C3C2AA8A84843249957099347F7B29C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">
    <w:name w:val="D40F4864809B4769B2CD3539CD33149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">
    <w:name w:val="F3DFFC3BAD4E451F84F1C676F2A3543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8">
    <w:name w:val="B01380DF1DE4438B9A86F90ED2CF48E3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8">
    <w:name w:val="5017C09E4C1B42F982B10BE9CAB36044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3">
    <w:name w:val="644751438F314E5C8106837278E70941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3">
    <w:name w:val="B6D0E95525A74B8AB964704374AACCF5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3">
    <w:name w:val="B291F6D5DDC445D796D70005EACADB96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">
    <w:name w:val="1C3C2AA8A84843249957099347F7B29C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">
    <w:name w:val="D40F4864809B4769B2CD3539CD331490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">
    <w:name w:val="F3DFFC3BAD4E451F84F1C676F2A35438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9">
    <w:name w:val="B01380DF1DE4438B9A86F90ED2CF48E3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9">
    <w:name w:val="5017C09E4C1B42F982B10BE9CAB36044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4">
    <w:name w:val="644751438F314E5C8106837278E70941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4">
    <w:name w:val="B6D0E95525A74B8AB964704374AACCF5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4">
    <w:name w:val="B291F6D5DDC445D796D70005EACADB96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">
    <w:name w:val="1C3C2AA8A84843249957099347F7B29C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">
    <w:name w:val="D40F4864809B4769B2CD3539CD331490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">
    <w:name w:val="F3DFFC3BAD4E451F84F1C676F2A35438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0">
    <w:name w:val="B01380DF1DE4438B9A86F90ED2CF48E31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0">
    <w:name w:val="5017C09E4C1B42F982B10BE9CAB360441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5">
    <w:name w:val="644751438F314E5C8106837278E70941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5">
    <w:name w:val="B6D0E95525A74B8AB964704374AACCF5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5">
    <w:name w:val="B291F6D5DDC445D796D70005EACADB96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3">
    <w:name w:val="1C3C2AA8A84843249957099347F7B29C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3">
    <w:name w:val="D40F4864809B4769B2CD3539CD331490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3">
    <w:name w:val="F3DFFC3BAD4E451F84F1C676F2A35438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0F8D9677C424CBFA591A9D851C0B0D2">
    <w:name w:val="60F8D9677C424CBFA591A9D851C0B0D2"/>
    <w:rsid w:val="00285940"/>
  </w:style>
  <w:style w:type="paragraph" w:customStyle="1" w:styleId="C9B32C1B17D64E77843DB9E9E63010A5">
    <w:name w:val="C9B32C1B17D64E77843DB9E9E63010A5"/>
    <w:rsid w:val="00285940"/>
  </w:style>
  <w:style w:type="paragraph" w:customStyle="1" w:styleId="3471DCC65E2247359F8F3F545C54FDAE">
    <w:name w:val="3471DCC65E2247359F8F3F545C54FDAE"/>
    <w:rsid w:val="00285940"/>
  </w:style>
  <w:style w:type="paragraph" w:customStyle="1" w:styleId="B01380DF1DE4438B9A86F90ED2CF48E311">
    <w:name w:val="B01380DF1DE4438B9A86F90ED2CF48E31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1">
    <w:name w:val="5017C09E4C1B42F982B10BE9CAB360441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6">
    <w:name w:val="644751438F314E5C8106837278E70941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6">
    <w:name w:val="B6D0E95525A74B8AB964704374AACCF5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6">
    <w:name w:val="B291F6D5DDC445D796D70005EACADB96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4">
    <w:name w:val="1C3C2AA8A84843249957099347F7B29C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4">
    <w:name w:val="D40F4864809B4769B2CD3539CD331490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4">
    <w:name w:val="F3DFFC3BAD4E451F84F1C676F2A35438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">
    <w:name w:val="C9B32C1B17D64E77843DB9E9E63010A5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">
    <w:name w:val="3471DCC65E2247359F8F3F545C54FDAE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2">
    <w:name w:val="B01380DF1DE4438B9A86F90ED2CF48E31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2">
    <w:name w:val="5017C09E4C1B42F982B10BE9CAB360441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7">
    <w:name w:val="644751438F314E5C8106837278E70941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7">
    <w:name w:val="B6D0E95525A74B8AB964704374AACCF5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7">
    <w:name w:val="B291F6D5DDC445D796D70005EACADB96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">
    <w:name w:val="B3B6E46574324947810DD1EEB0EE5B5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5">
    <w:name w:val="1C3C2AA8A84843249957099347F7B29C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5">
    <w:name w:val="D40F4864809B4769B2CD3539CD331490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5">
    <w:name w:val="F3DFFC3BAD4E451F84F1C676F2A35438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2">
    <w:name w:val="C9B32C1B17D64E77843DB9E9E63010A5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2">
    <w:name w:val="3471DCC65E2247359F8F3F545C54FDAE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3">
    <w:name w:val="B01380DF1DE4438B9A86F90ED2CF48E31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3">
    <w:name w:val="5017C09E4C1B42F982B10BE9CAB360441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8">
    <w:name w:val="644751438F314E5C8106837278E70941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8">
    <w:name w:val="B6D0E95525A74B8AB964704374AACCF5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8">
    <w:name w:val="B291F6D5DDC445D796D70005EACADB96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">
    <w:name w:val="B3B6E46574324947810DD1EEB0EE5B59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6">
    <w:name w:val="1C3C2AA8A84843249957099347F7B29C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6">
    <w:name w:val="D40F4864809B4769B2CD3539CD331490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6">
    <w:name w:val="F3DFFC3BAD4E451F84F1C676F2A354386"/>
    <w:rsid w:val="00285940"/>
    <w:pPr>
      <w:numPr>
        <w:numId w:val="1"/>
      </w:num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3">
    <w:name w:val="C9B32C1B17D64E77843DB9E9E63010A5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3">
    <w:name w:val="3471DCC65E2247359F8F3F545C54FDAE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0BD83CCF15094DD2A4C72DB648573D20">
    <w:name w:val="0BD83CCF15094DD2A4C72DB648573D2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4">
    <w:name w:val="B01380DF1DE4438B9A86F90ED2CF48E31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4">
    <w:name w:val="5017C09E4C1B42F982B10BE9CAB360441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9">
    <w:name w:val="644751438F314E5C8106837278E70941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9">
    <w:name w:val="B6D0E95525A74B8AB964704374AACCF5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9">
    <w:name w:val="B291F6D5DDC445D796D70005EACADB96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2">
    <w:name w:val="B3B6E46574324947810DD1EEB0EE5B59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7">
    <w:name w:val="1C3C2AA8A84843249957099347F7B29C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7">
    <w:name w:val="D40F4864809B4769B2CD3539CD331490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7">
    <w:name w:val="F3DFFC3BAD4E451F84F1C676F2A354387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4">
    <w:name w:val="C9B32C1B17D64E77843DB9E9E63010A5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4">
    <w:name w:val="3471DCC65E2247359F8F3F545C54FDAE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0BD83CCF15094DD2A4C72DB648573D201">
    <w:name w:val="0BD83CCF15094DD2A4C72DB648573D201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6D4C9C25EC354A33B82EDD49745F88E6">
    <w:name w:val="6D4C9C25EC354A33B82EDD49745F88E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5">
    <w:name w:val="B01380DF1DE4438B9A86F90ED2CF48E31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5">
    <w:name w:val="5017C09E4C1B42F982B10BE9CAB360441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0">
    <w:name w:val="644751438F314E5C8106837278E709411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0">
    <w:name w:val="B6D0E95525A74B8AB964704374AACCF51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0">
    <w:name w:val="B291F6D5DDC445D796D70005EACADB961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3">
    <w:name w:val="B3B6E46574324947810DD1EEB0EE5B59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8">
    <w:name w:val="1C3C2AA8A84843249957099347F7B29C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8">
    <w:name w:val="D40F4864809B4769B2CD3539CD331490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8">
    <w:name w:val="F3DFFC3BAD4E451F84F1C676F2A354388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5">
    <w:name w:val="C9B32C1B17D64E77843DB9E9E63010A5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5">
    <w:name w:val="3471DCC65E2247359F8F3F545C54FDAE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0BD83CCF15094DD2A4C72DB648573D202">
    <w:name w:val="0BD83CCF15094DD2A4C72DB648573D202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6D4C9C25EC354A33B82EDD49745F88E61">
    <w:name w:val="6D4C9C25EC354A33B82EDD49745F88E6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6">
    <w:name w:val="B01380DF1DE4438B9A86F90ED2CF48E31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6">
    <w:name w:val="5017C09E4C1B42F982B10BE9CAB360441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1">
    <w:name w:val="644751438F314E5C8106837278E709411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1">
    <w:name w:val="B6D0E95525A74B8AB964704374AACCF51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1">
    <w:name w:val="B291F6D5DDC445D796D70005EACADB961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4">
    <w:name w:val="B3B6E46574324947810DD1EEB0EE5B59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9">
    <w:name w:val="1C3C2AA8A84843249957099347F7B29C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9">
    <w:name w:val="D40F4864809B4769B2CD3539CD331490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9">
    <w:name w:val="F3DFFC3BAD4E451F84F1C676F2A354389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6">
    <w:name w:val="C9B32C1B17D64E77843DB9E9E63010A5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6">
    <w:name w:val="3471DCC65E2247359F8F3F545C54FDAE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0BD83CCF15094DD2A4C72DB648573D203">
    <w:name w:val="0BD83CCF15094DD2A4C72DB648573D203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">
    <w:name w:val="FB376969513447B5B0F9DAC81F50542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7">
    <w:name w:val="B01380DF1DE4438B9A86F90ED2CF48E31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7">
    <w:name w:val="5017C09E4C1B42F982B10BE9CAB360441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2">
    <w:name w:val="644751438F314E5C8106837278E709411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2">
    <w:name w:val="B6D0E95525A74B8AB964704374AACCF51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2">
    <w:name w:val="B291F6D5DDC445D796D70005EACADB961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5">
    <w:name w:val="B3B6E46574324947810DD1EEB0EE5B59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0">
    <w:name w:val="1C3C2AA8A84843249957099347F7B29C1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0">
    <w:name w:val="D40F4864809B4769B2CD3539CD3314901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0">
    <w:name w:val="F3DFFC3BAD4E451F84F1C676F2A3543810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7">
    <w:name w:val="C9B32C1B17D64E77843DB9E9E63010A5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7">
    <w:name w:val="3471DCC65E2247359F8F3F545C54FDAE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0BD83CCF15094DD2A4C72DB648573D204">
    <w:name w:val="0BD83CCF15094DD2A4C72DB648573D204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1">
    <w:name w:val="FB376969513447B5B0F9DAC81F505429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8">
    <w:name w:val="B01380DF1DE4438B9A86F90ED2CF48E31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8">
    <w:name w:val="5017C09E4C1B42F982B10BE9CAB360441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3">
    <w:name w:val="644751438F314E5C8106837278E709411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3">
    <w:name w:val="B6D0E95525A74B8AB964704374AACCF51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3">
    <w:name w:val="B291F6D5DDC445D796D70005EACADB961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6">
    <w:name w:val="B3B6E46574324947810DD1EEB0EE5B59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1">
    <w:name w:val="1C3C2AA8A84843249957099347F7B29C1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1">
    <w:name w:val="D40F4864809B4769B2CD3539CD3314901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1">
    <w:name w:val="F3DFFC3BAD4E451F84F1C676F2A3543811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8">
    <w:name w:val="C9B32C1B17D64E77843DB9E9E63010A5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8">
    <w:name w:val="3471DCC65E2247359F8F3F545C54FDAE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0BD83CCF15094DD2A4C72DB648573D205">
    <w:name w:val="0BD83CCF15094DD2A4C72DB648573D205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2">
    <w:name w:val="FB376969513447B5B0F9DAC81F505429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9">
    <w:name w:val="B01380DF1DE4438B9A86F90ED2CF48E31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9">
    <w:name w:val="5017C09E4C1B42F982B10BE9CAB360441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4">
    <w:name w:val="644751438F314E5C8106837278E709411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4">
    <w:name w:val="B6D0E95525A74B8AB964704374AACCF51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4">
    <w:name w:val="B291F6D5DDC445D796D70005EACADB961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7">
    <w:name w:val="B3B6E46574324947810DD1EEB0EE5B59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2">
    <w:name w:val="1C3C2AA8A84843249957099347F7B29C1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2">
    <w:name w:val="D40F4864809B4769B2CD3539CD3314901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2">
    <w:name w:val="F3DFFC3BAD4E451F84F1C676F2A3543812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9">
    <w:name w:val="C9B32C1B17D64E77843DB9E9E63010A5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9">
    <w:name w:val="3471DCC65E2247359F8F3F545C54FDAE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0BD83CCF15094DD2A4C72DB648573D206">
    <w:name w:val="0BD83CCF15094DD2A4C72DB648573D206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3">
    <w:name w:val="FB376969513447B5B0F9DAC81F505429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0">
    <w:name w:val="B01380DF1DE4438B9A86F90ED2CF48E3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0">
    <w:name w:val="5017C09E4C1B42F982B10BE9CAB36044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5">
    <w:name w:val="644751438F314E5C8106837278E70941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5">
    <w:name w:val="B6D0E95525A74B8AB964704374AACCF5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5">
    <w:name w:val="B291F6D5DDC445D796D70005EACADB96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8">
    <w:name w:val="B3B6E46574324947810DD1EEB0EE5B59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3">
    <w:name w:val="1C3C2AA8A84843249957099347F7B29C1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3">
    <w:name w:val="D40F4864809B4769B2CD3539CD3314901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3">
    <w:name w:val="F3DFFC3BAD4E451F84F1C676F2A3543813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0">
    <w:name w:val="C9B32C1B17D64E77843DB9E9E63010A51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0">
    <w:name w:val="3471DCC65E2247359F8F3F545C54FDAE1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">
    <w:name w:val="83445DC205C14C17B7185E40848BE259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4">
    <w:name w:val="FB376969513447B5B0F9DAC81F505429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1">
    <w:name w:val="B01380DF1DE4438B9A86F90ED2CF48E3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1">
    <w:name w:val="5017C09E4C1B42F982B10BE9CAB36044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6">
    <w:name w:val="644751438F314E5C8106837278E709411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6">
    <w:name w:val="B6D0E95525A74B8AB964704374AACCF51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6">
    <w:name w:val="B291F6D5DDC445D796D70005EACADB961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9">
    <w:name w:val="B3B6E46574324947810DD1EEB0EE5B59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4">
    <w:name w:val="1C3C2AA8A84843249957099347F7B29C1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4">
    <w:name w:val="D40F4864809B4769B2CD3539CD3314901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4">
    <w:name w:val="F3DFFC3BAD4E451F84F1C676F2A3543814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1">
    <w:name w:val="C9B32C1B17D64E77843DB9E9E63010A51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1">
    <w:name w:val="3471DCC65E2247359F8F3F545C54FDAE1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1">
    <w:name w:val="83445DC205C14C17B7185E40848BE2591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5">
    <w:name w:val="FB376969513447B5B0F9DAC81F505429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2">
    <w:name w:val="B01380DF1DE4438B9A86F90ED2CF48E3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2">
    <w:name w:val="5017C09E4C1B42F982B10BE9CAB36044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7">
    <w:name w:val="644751438F314E5C8106837278E709411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7">
    <w:name w:val="B6D0E95525A74B8AB964704374AACCF51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7">
    <w:name w:val="B291F6D5DDC445D796D70005EACADB961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0">
    <w:name w:val="B3B6E46574324947810DD1EEB0EE5B591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5">
    <w:name w:val="1C3C2AA8A84843249957099347F7B29C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5">
    <w:name w:val="D40F4864809B4769B2CD3539CD331490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5">
    <w:name w:val="F3DFFC3BAD4E451F84F1C676F2A3543815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2">
    <w:name w:val="C9B32C1B17D64E77843DB9E9E63010A51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2">
    <w:name w:val="3471DCC65E2247359F8F3F545C54FDAE1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2">
    <w:name w:val="83445DC205C14C17B7185E40848BE2592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6">
    <w:name w:val="FB376969513447B5B0F9DAC81F505429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">
    <w:name w:val="12C728926F2343058C8C877CC4CFE10D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3">
    <w:name w:val="B01380DF1DE4438B9A86F90ED2CF48E3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3">
    <w:name w:val="5017C09E4C1B42F982B10BE9CAB36044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8">
    <w:name w:val="644751438F314E5C8106837278E709411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8">
    <w:name w:val="B6D0E95525A74B8AB964704374AACCF51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8">
    <w:name w:val="B291F6D5DDC445D796D70005EACADB961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1">
    <w:name w:val="B3B6E46574324947810DD1EEB0EE5B591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6">
    <w:name w:val="1C3C2AA8A84843249957099347F7B29C1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6">
    <w:name w:val="D40F4864809B4769B2CD3539CD3314901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6">
    <w:name w:val="F3DFFC3BAD4E451F84F1C676F2A3543816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3">
    <w:name w:val="C9B32C1B17D64E77843DB9E9E63010A51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3">
    <w:name w:val="3471DCC65E2247359F8F3F545C54FDAE1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3">
    <w:name w:val="83445DC205C14C17B7185E40848BE2593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7">
    <w:name w:val="FB376969513447B5B0F9DAC81F505429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1">
    <w:name w:val="12C728926F2343058C8C877CC4CFE10D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">
    <w:name w:val="BA9495B89DA643128FC7ED5B338E758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8B715EF64CB435484F9EC7696F48F65">
    <w:name w:val="B8B715EF64CB435484F9EC7696F48F6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412F3F508B843EA95321657971E42AF">
    <w:name w:val="8412F3F508B843EA95321657971E42AF"/>
    <w:rsid w:val="00947AE8"/>
  </w:style>
  <w:style w:type="paragraph" w:customStyle="1" w:styleId="3F635BBDC40D4B40AFC99BE8027153B7">
    <w:name w:val="3F635BBDC40D4B40AFC99BE8027153B7"/>
    <w:rsid w:val="00947AE8"/>
  </w:style>
  <w:style w:type="paragraph" w:customStyle="1" w:styleId="AB9688B851BA42F2A0A6857619319248">
    <w:name w:val="AB9688B851BA42F2A0A6857619319248"/>
    <w:rsid w:val="00947AE8"/>
  </w:style>
  <w:style w:type="paragraph" w:customStyle="1" w:styleId="AD3B39C88BDB4924AABC1E04648D8BE6">
    <w:name w:val="AD3B39C88BDB4924AABC1E04648D8BE6"/>
    <w:rsid w:val="00947AE8"/>
  </w:style>
  <w:style w:type="paragraph" w:customStyle="1" w:styleId="F74C3AEDCB1F4AEEAF629A9D4A205AD6">
    <w:name w:val="F74C3AEDCB1F4AEEAF629A9D4A205AD6"/>
    <w:rsid w:val="00947AE8"/>
  </w:style>
  <w:style w:type="paragraph" w:customStyle="1" w:styleId="B01380DF1DE4438B9A86F90ED2CF48E324">
    <w:name w:val="B01380DF1DE4438B9A86F90ED2CF48E32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4">
    <w:name w:val="5017C09E4C1B42F982B10BE9CAB360442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9">
    <w:name w:val="644751438F314E5C8106837278E709411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9">
    <w:name w:val="B6D0E95525A74B8AB964704374AACCF51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9">
    <w:name w:val="B291F6D5DDC445D796D70005EACADB961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2">
    <w:name w:val="B3B6E46574324947810DD1EEB0EE5B591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7">
    <w:name w:val="1C3C2AA8A84843249957099347F7B29C1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7">
    <w:name w:val="D40F4864809B4769B2CD3539CD3314901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7">
    <w:name w:val="F3DFFC3BAD4E451F84F1C676F2A3543817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4">
    <w:name w:val="C9B32C1B17D64E77843DB9E9E63010A51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4">
    <w:name w:val="3471DCC65E2247359F8F3F545C54FDAE1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4">
    <w:name w:val="83445DC205C14C17B7185E40848BE2594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8">
    <w:name w:val="FB376969513447B5B0F9DAC81F505429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2">
    <w:name w:val="12C728926F2343058C8C877CC4CFE10D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1">
    <w:name w:val="BA9495B89DA643128FC7ED5B338E7584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1">
    <w:name w:val="AD3B39C88BDB4924AABC1E04648D8BE6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1">
    <w:name w:val="F74C3AEDCB1F4AEEAF629A9D4A205AD6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">
    <w:name w:val="495DAA18AF1F46E09C00234B7E471315"/>
    <w:rsid w:val="00947AE8"/>
  </w:style>
  <w:style w:type="paragraph" w:customStyle="1" w:styleId="CC8448E6A34345C781449A1EF6FB1EFB">
    <w:name w:val="CC8448E6A34345C781449A1EF6FB1EFB"/>
    <w:rsid w:val="00947AE8"/>
  </w:style>
  <w:style w:type="paragraph" w:customStyle="1" w:styleId="D85BF1625361404E86F161B2B0B1EC24">
    <w:name w:val="D85BF1625361404E86F161B2B0B1EC24"/>
    <w:rsid w:val="00947AE8"/>
  </w:style>
  <w:style w:type="paragraph" w:customStyle="1" w:styleId="7EE2229772174E61A673EA910EEF6C82">
    <w:name w:val="7EE2229772174E61A673EA910EEF6C82"/>
    <w:rsid w:val="00947AE8"/>
  </w:style>
  <w:style w:type="paragraph" w:customStyle="1" w:styleId="C93F43786ADE44798F3AD7E42E55E75E">
    <w:name w:val="C93F43786ADE44798F3AD7E42E55E75E"/>
    <w:rsid w:val="00947AE8"/>
  </w:style>
  <w:style w:type="paragraph" w:customStyle="1" w:styleId="16D4F6D2F582409AAD26B023F3E56ACA">
    <w:name w:val="16D4F6D2F582409AAD26B023F3E56ACA"/>
    <w:rsid w:val="00947AE8"/>
  </w:style>
  <w:style w:type="paragraph" w:customStyle="1" w:styleId="B01380DF1DE4438B9A86F90ED2CF48E325">
    <w:name w:val="B01380DF1DE4438B9A86F90ED2CF48E32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5">
    <w:name w:val="5017C09E4C1B42F982B10BE9CAB360442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0">
    <w:name w:val="644751438F314E5C8106837278E70941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0">
    <w:name w:val="B6D0E95525A74B8AB964704374AACCF5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0">
    <w:name w:val="B291F6D5DDC445D796D70005EACADB96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3">
    <w:name w:val="B3B6E46574324947810DD1EEB0EE5B591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8">
    <w:name w:val="1C3C2AA8A84843249957099347F7B29C1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8">
    <w:name w:val="D40F4864809B4769B2CD3539CD3314901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8">
    <w:name w:val="F3DFFC3BAD4E451F84F1C676F2A3543818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5">
    <w:name w:val="C9B32C1B17D64E77843DB9E9E63010A5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5">
    <w:name w:val="3471DCC65E2247359F8F3F545C54FDAE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5">
    <w:name w:val="83445DC205C14C17B7185E40848BE2595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9">
    <w:name w:val="FB376969513447B5B0F9DAC81F505429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3">
    <w:name w:val="12C728926F2343058C8C877CC4CFE10D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2">
    <w:name w:val="BA9495B89DA643128FC7ED5B338E7584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2">
    <w:name w:val="AD3B39C88BDB4924AABC1E04648D8BE6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2">
    <w:name w:val="F74C3AEDCB1F4AEEAF629A9D4A205AD6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">
    <w:name w:val="690AC0BF91AF43058FC83D389B6DA6F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1">
    <w:name w:val="495DAA18AF1F46E09C00234B7E471315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1">
    <w:name w:val="16D4F6D2F582409AAD26B023F3E56ACA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1">
    <w:name w:val="CC8448E6A34345C781449A1EF6FB1EFB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1">
    <w:name w:val="D85BF1625361404E86F161B2B0B1EC24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1">
    <w:name w:val="7EE2229772174E61A673EA910EEF6C8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1">
    <w:name w:val="C93F43786ADE44798F3AD7E42E55E75E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6">
    <w:name w:val="B01380DF1DE4438B9A86F90ED2CF48E32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6">
    <w:name w:val="5017C09E4C1B42F982B10BE9CAB360442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1">
    <w:name w:val="644751438F314E5C8106837278E70941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1">
    <w:name w:val="B6D0E95525A74B8AB964704374AACCF5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1">
    <w:name w:val="B291F6D5DDC445D796D70005EACADB96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4">
    <w:name w:val="B3B6E46574324947810DD1EEB0EE5B591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9">
    <w:name w:val="1C3C2AA8A84843249957099347F7B29C1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9">
    <w:name w:val="D40F4864809B4769B2CD3539CD3314901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9">
    <w:name w:val="F3DFFC3BAD4E451F84F1C676F2A3543819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6">
    <w:name w:val="C9B32C1B17D64E77843DB9E9E63010A51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6">
    <w:name w:val="3471DCC65E2247359F8F3F545C54FDAE1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6">
    <w:name w:val="83445DC205C14C17B7185E40848BE2596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10">
    <w:name w:val="FB376969513447B5B0F9DAC81F5054291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4">
    <w:name w:val="12C728926F2343058C8C877CC4CFE10D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3">
    <w:name w:val="BA9495B89DA643128FC7ED5B338E7584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">
    <w:name w:val="4B605CCAEFB845878B512982C1448FAC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3">
    <w:name w:val="AD3B39C88BDB4924AABC1E04648D8BE6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3">
    <w:name w:val="F74C3AEDCB1F4AEEAF629A9D4A205AD6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1">
    <w:name w:val="690AC0BF91AF43058FC83D389B6DA6F9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2">
    <w:name w:val="495DAA18AF1F46E09C00234B7E471315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2">
    <w:name w:val="16D4F6D2F582409AAD26B023F3E56ACA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2">
    <w:name w:val="CC8448E6A34345C781449A1EF6FB1EFB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2">
    <w:name w:val="D85BF1625361404E86F161B2B0B1EC24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2">
    <w:name w:val="7EE2229772174E61A673EA910EEF6C8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2">
    <w:name w:val="C93F43786ADE44798F3AD7E42E55E75E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7">
    <w:name w:val="B01380DF1DE4438B9A86F90ED2CF48E32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7">
    <w:name w:val="5017C09E4C1B42F982B10BE9CAB360442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2">
    <w:name w:val="644751438F314E5C8106837278E70941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2">
    <w:name w:val="B6D0E95525A74B8AB964704374AACCF5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2">
    <w:name w:val="B291F6D5DDC445D796D70005EACADB96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5">
    <w:name w:val="B3B6E46574324947810DD1EEB0EE5B59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0">
    <w:name w:val="1C3C2AA8A84843249957099347F7B29C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0">
    <w:name w:val="D40F4864809B4769B2CD3539CD331490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0">
    <w:name w:val="F3DFFC3BAD4E451F84F1C676F2A3543820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7">
    <w:name w:val="C9B32C1B17D64E77843DB9E9E63010A51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7">
    <w:name w:val="3471DCC65E2247359F8F3F545C54FDAE1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7">
    <w:name w:val="83445DC205C14C17B7185E40848BE2597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Style2">
    <w:name w:val="Style2"/>
    <w:basedOn w:val="Normal"/>
    <w:link w:val="Style2Char"/>
    <w:rsid w:val="00947AE8"/>
    <w:rPr>
      <w:rFonts w:ascii="TH SarabunPSK" w:eastAsiaTheme="minorHAnsi" w:hAnsi="TH SarabunPSK" w:cs="TH SarabunPSK"/>
      <w:sz w:val="32"/>
      <w:szCs w:val="32"/>
    </w:rPr>
  </w:style>
  <w:style w:type="character" w:customStyle="1" w:styleId="Style2Char">
    <w:name w:val="Style2 Char"/>
    <w:basedOn w:val="DefaultParagraphFont"/>
    <w:link w:val="Style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11">
    <w:name w:val="FB376969513447B5B0F9DAC81F5054291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5">
    <w:name w:val="12C728926F2343058C8C877CC4CFE10D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4">
    <w:name w:val="BA9495B89DA643128FC7ED5B338E7584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1">
    <w:name w:val="4B605CCAEFB845878B512982C1448FAC1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4">
    <w:name w:val="AD3B39C88BDB4924AABC1E04648D8BE6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4">
    <w:name w:val="F74C3AEDCB1F4AEEAF629A9D4A205AD6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2">
    <w:name w:val="690AC0BF91AF43058FC83D389B6DA6F9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3">
    <w:name w:val="495DAA18AF1F46E09C00234B7E471315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3">
    <w:name w:val="16D4F6D2F582409AAD26B023F3E56ACA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3">
    <w:name w:val="CC8448E6A34345C781449A1EF6FB1EFB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3">
    <w:name w:val="D85BF1625361404E86F161B2B0B1EC24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3">
    <w:name w:val="7EE2229772174E61A673EA910EEF6C8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3">
    <w:name w:val="C93F43786ADE44798F3AD7E42E55E75E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8">
    <w:name w:val="B01380DF1DE4438B9A86F90ED2CF48E32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8">
    <w:name w:val="5017C09E4C1B42F982B10BE9CAB360442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3">
    <w:name w:val="644751438F314E5C8106837278E70941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3">
    <w:name w:val="B6D0E95525A74B8AB964704374AACCF5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3">
    <w:name w:val="B291F6D5DDC445D796D70005EACADB96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6">
    <w:name w:val="B3B6E46574324947810DD1EEB0EE5B591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1">
    <w:name w:val="1C3C2AA8A84843249957099347F7B29C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1">
    <w:name w:val="D40F4864809B4769B2CD3539CD331490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1">
    <w:name w:val="F3DFFC3BAD4E451F84F1C676F2A3543821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8">
    <w:name w:val="C9B32C1B17D64E77843DB9E9E63010A51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8">
    <w:name w:val="3471DCC65E2247359F8F3F545C54FDAE1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8">
    <w:name w:val="83445DC205C14C17B7185E40848BE2598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12">
    <w:name w:val="FB376969513447B5B0F9DAC81F5054291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6">
    <w:name w:val="12C728926F2343058C8C877CC4CFE10D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5">
    <w:name w:val="BA9495B89DA643128FC7ED5B338E7584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2">
    <w:name w:val="4B605CCAEFB845878B512982C1448FAC2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5">
    <w:name w:val="AD3B39C88BDB4924AABC1E04648D8BE6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5">
    <w:name w:val="F74C3AEDCB1F4AEEAF629A9D4A205AD6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3">
    <w:name w:val="690AC0BF91AF43058FC83D389B6DA6F9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4">
    <w:name w:val="495DAA18AF1F46E09C00234B7E471315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4">
    <w:name w:val="16D4F6D2F582409AAD26B023F3E56ACA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4">
    <w:name w:val="CC8448E6A34345C781449A1EF6FB1EFB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4">
    <w:name w:val="D85BF1625361404E86F161B2B0B1EC24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4">
    <w:name w:val="7EE2229772174E61A673EA910EEF6C82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4">
    <w:name w:val="C93F43786ADE44798F3AD7E42E55E75E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9">
    <w:name w:val="B01380DF1DE4438B9A86F90ED2CF48E32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9">
    <w:name w:val="5017C09E4C1B42F982B10BE9CAB360442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4">
    <w:name w:val="644751438F314E5C8106837278E709412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4">
    <w:name w:val="B6D0E95525A74B8AB964704374AACCF52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4">
    <w:name w:val="B291F6D5DDC445D796D70005EACADB962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7">
    <w:name w:val="B3B6E46574324947810DD1EEB0EE5B591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2">
    <w:name w:val="1C3C2AA8A84843249957099347F7B29C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2">
    <w:name w:val="D40F4864809B4769B2CD3539CD331490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2">
    <w:name w:val="F3DFFC3BAD4E451F84F1C676F2A3543822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9">
    <w:name w:val="C9B32C1B17D64E77843DB9E9E63010A51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9">
    <w:name w:val="3471DCC65E2247359F8F3F545C54FDAE1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9">
    <w:name w:val="83445DC205C14C17B7185E40848BE2599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13">
    <w:name w:val="FB376969513447B5B0F9DAC81F5054291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7">
    <w:name w:val="12C728926F2343058C8C877CC4CFE10D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6">
    <w:name w:val="BA9495B89DA643128FC7ED5B338E7584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3">
    <w:name w:val="4B605CCAEFB845878B512982C1448FAC3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6">
    <w:name w:val="AD3B39C88BDB4924AABC1E04648D8BE6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6">
    <w:name w:val="F74C3AEDCB1F4AEEAF629A9D4A205AD6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4">
    <w:name w:val="690AC0BF91AF43058FC83D389B6DA6F9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5">
    <w:name w:val="495DAA18AF1F46E09C00234B7E471315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5">
    <w:name w:val="16D4F6D2F582409AAD26B023F3E56ACA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5">
    <w:name w:val="CC8448E6A34345C781449A1EF6FB1EFB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5">
    <w:name w:val="D85BF1625361404E86F161B2B0B1EC24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5">
    <w:name w:val="7EE2229772174E61A673EA910EEF6C82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5">
    <w:name w:val="C93F43786ADE44798F3AD7E42E55E75E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30">
    <w:name w:val="B01380DF1DE4438B9A86F90ED2CF48E33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30">
    <w:name w:val="5017C09E4C1B42F982B10BE9CAB360443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5">
    <w:name w:val="644751438F314E5C8106837278E709412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5">
    <w:name w:val="B6D0E95525A74B8AB964704374AACCF52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5">
    <w:name w:val="B291F6D5DDC445D796D70005EACADB962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8">
    <w:name w:val="B3B6E46574324947810DD1EEB0EE5B591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3">
    <w:name w:val="1C3C2AA8A84843249957099347F7B29C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3">
    <w:name w:val="D40F4864809B4769B2CD3539CD331490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3">
    <w:name w:val="F3DFFC3BAD4E451F84F1C676F2A3543823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20">
    <w:name w:val="C9B32C1B17D64E77843DB9E9E63010A5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20">
    <w:name w:val="3471DCC65E2247359F8F3F545C54FDAE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10">
    <w:name w:val="83445DC205C14C17B7185E40848BE25910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14">
    <w:name w:val="FB376969513447B5B0F9DAC81F5054291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8">
    <w:name w:val="12C728926F2343058C8C877CC4CFE10D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7">
    <w:name w:val="BA9495B89DA643128FC7ED5B338E7584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4">
    <w:name w:val="4B605CCAEFB845878B512982C1448FAC4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7">
    <w:name w:val="AD3B39C88BDB4924AABC1E04648D8BE6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7">
    <w:name w:val="F74C3AEDCB1F4AEEAF629A9D4A205AD6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5">
    <w:name w:val="690AC0BF91AF43058FC83D389B6DA6F9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6">
    <w:name w:val="495DAA18AF1F46E09C00234B7E471315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6">
    <w:name w:val="16D4F6D2F582409AAD26B023F3E56ACA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6">
    <w:name w:val="CC8448E6A34345C781449A1EF6FB1EFB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6">
    <w:name w:val="D85BF1625361404E86F161B2B0B1EC24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6">
    <w:name w:val="7EE2229772174E61A673EA910EEF6C82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6">
    <w:name w:val="C93F43786ADE44798F3AD7E42E55E75E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31">
    <w:name w:val="B01380DF1DE4438B9A86F90ED2CF48E33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31">
    <w:name w:val="5017C09E4C1B42F982B10BE9CAB360443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6">
    <w:name w:val="644751438F314E5C8106837278E709412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6">
    <w:name w:val="B6D0E95525A74B8AB964704374AACCF52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6">
    <w:name w:val="B291F6D5DDC445D796D70005EACADB962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9">
    <w:name w:val="B3B6E46574324947810DD1EEB0EE5B591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4">
    <w:name w:val="1C3C2AA8A84843249957099347F7B29C2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4">
    <w:name w:val="D40F4864809B4769B2CD3539CD3314902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4">
    <w:name w:val="F3DFFC3BAD4E451F84F1C676F2A3543824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21">
    <w:name w:val="C9B32C1B17D64E77843DB9E9E63010A5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21">
    <w:name w:val="3471DCC65E2247359F8F3F545C54FDAE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11">
    <w:name w:val="83445DC205C14C17B7185E40848BE25911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15">
    <w:name w:val="FB376969513447B5B0F9DAC81F505429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9">
    <w:name w:val="12C728926F2343058C8C877CC4CFE10D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8">
    <w:name w:val="BA9495B89DA643128FC7ED5B338E7584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5">
    <w:name w:val="4B605CCAEFB845878B512982C1448FAC5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8">
    <w:name w:val="AD3B39C88BDB4924AABC1E04648D8BE6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8">
    <w:name w:val="F74C3AEDCB1F4AEEAF629A9D4A205AD6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6">
    <w:name w:val="690AC0BF91AF43058FC83D389B6DA6F9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7">
    <w:name w:val="495DAA18AF1F46E09C00234B7E471315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7">
    <w:name w:val="16D4F6D2F582409AAD26B023F3E56ACA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7">
    <w:name w:val="CC8448E6A34345C781449A1EF6FB1EFB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7">
    <w:name w:val="D85BF1625361404E86F161B2B0B1EC24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7">
    <w:name w:val="7EE2229772174E61A673EA910EEF6C82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7">
    <w:name w:val="C93F43786ADE44798F3AD7E42E55E75E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32">
    <w:name w:val="B01380DF1DE4438B9A86F90ED2CF48E33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32">
    <w:name w:val="5017C09E4C1B42F982B10BE9CAB360443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7">
    <w:name w:val="644751438F314E5C8106837278E709412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7">
    <w:name w:val="B6D0E95525A74B8AB964704374AACCF52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7">
    <w:name w:val="B291F6D5DDC445D796D70005EACADB962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20">
    <w:name w:val="B3B6E46574324947810DD1EEB0EE5B59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5">
    <w:name w:val="1C3C2AA8A84843249957099347F7B29C2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5">
    <w:name w:val="D40F4864809B4769B2CD3539CD3314902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5">
    <w:name w:val="F3DFFC3BAD4E451F84F1C676F2A3543825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22">
    <w:name w:val="C9B32C1B17D64E77843DB9E9E63010A5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22">
    <w:name w:val="3471DCC65E2247359F8F3F545C54FDAE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12">
    <w:name w:val="83445DC205C14C17B7185E40848BE25912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7E6360252A6C4F7DB99EA3D029524C1A">
    <w:name w:val="7E6360252A6C4F7DB99EA3D029524C1A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10">
    <w:name w:val="12C728926F2343058C8C877CC4CFE10D1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9">
    <w:name w:val="BA9495B89DA643128FC7ED5B338E7584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6">
    <w:name w:val="4B605CCAEFB845878B512982C1448FAC6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9">
    <w:name w:val="AD3B39C88BDB4924AABC1E04648D8BE6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9">
    <w:name w:val="F74C3AEDCB1F4AEEAF629A9D4A205AD6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7">
    <w:name w:val="690AC0BF91AF43058FC83D389B6DA6F9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8">
    <w:name w:val="495DAA18AF1F46E09C00234B7E471315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8">
    <w:name w:val="16D4F6D2F582409AAD26B023F3E56ACA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8">
    <w:name w:val="CC8448E6A34345C781449A1EF6FB1EFB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8">
    <w:name w:val="D85BF1625361404E86F161B2B0B1EC24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8">
    <w:name w:val="7EE2229772174E61A673EA910EEF6C82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8">
    <w:name w:val="C93F43786ADE44798F3AD7E42E55E75E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33">
    <w:name w:val="B01380DF1DE4438B9A86F90ED2CF48E33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33">
    <w:name w:val="5017C09E4C1B42F982B10BE9CAB360443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8">
    <w:name w:val="644751438F314E5C8106837278E709412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8">
    <w:name w:val="B6D0E95525A74B8AB964704374AACCF52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8">
    <w:name w:val="B291F6D5DDC445D796D70005EACADB962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21">
    <w:name w:val="B3B6E46574324947810DD1EEB0EE5B59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6">
    <w:name w:val="1C3C2AA8A84843249957099347F7B29C2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6">
    <w:name w:val="D40F4864809B4769B2CD3539CD3314902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6">
    <w:name w:val="F3DFFC3BAD4E451F84F1C676F2A3543826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23">
    <w:name w:val="C9B32C1B17D64E77843DB9E9E63010A5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23">
    <w:name w:val="3471DCC65E2247359F8F3F545C54FDAE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13">
    <w:name w:val="83445DC205C14C17B7185E40848BE25913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7E6360252A6C4F7DB99EA3D029524C1A1">
    <w:name w:val="7E6360252A6C4F7DB99EA3D029524C1A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11">
    <w:name w:val="12C728926F2343058C8C877CC4CFE10D1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10">
    <w:name w:val="BA9495B89DA643128FC7ED5B338E75841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7">
    <w:name w:val="4B605CCAEFB845878B512982C1448FAC7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644D26EBA61A4F3DBF74A9BCDFDBF25B">
    <w:name w:val="644D26EBA61A4F3DBF74A9BCDFDBF25B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21601A1DAA4449793EA4CA5AEC4C529">
    <w:name w:val="821601A1DAA4449793EA4CA5AEC4C52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22AE7CA4177411EBD4E7FEB5EE65F13">
    <w:name w:val="422AE7CA4177411EBD4E7FEB5EE65F1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697A09A22724B898E02F553FCED2A7E">
    <w:name w:val="4697A09A22724B898E02F553FCED2A7E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10">
    <w:name w:val="AD3B39C88BDB4924AABC1E04648D8BE61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10">
    <w:name w:val="F74C3AEDCB1F4AEEAF629A9D4A205AD61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8">
    <w:name w:val="690AC0BF91AF43058FC83D389B6DA6F9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9">
    <w:name w:val="495DAA18AF1F46E09C00234B7E471315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9">
    <w:name w:val="16D4F6D2F582409AAD26B023F3E56ACA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9">
    <w:name w:val="CC8448E6A34345C781449A1EF6FB1EFB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9">
    <w:name w:val="D85BF1625361404E86F161B2B0B1EC24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9">
    <w:name w:val="7EE2229772174E61A673EA910EEF6C82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9">
    <w:name w:val="C93F43786ADE44798F3AD7E42E55E75E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004B11D2FA084FD795ED809C62562FE3">
    <w:name w:val="004B11D2FA084FD795ED809C62562FE3"/>
    <w:rsid w:val="00462D2A"/>
  </w:style>
  <w:style w:type="paragraph" w:customStyle="1" w:styleId="D5253370D5E24452B292727DCBA69CB2">
    <w:name w:val="D5253370D5E24452B292727DCBA69CB2"/>
    <w:rsid w:val="00462D2A"/>
  </w:style>
  <w:style w:type="paragraph" w:customStyle="1" w:styleId="B01380DF1DE4438B9A86F90ED2CF48E334">
    <w:name w:val="B01380DF1DE4438B9A86F90ED2CF48E334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34">
    <w:name w:val="5017C09E4C1B42F982B10BE9CAB3604434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D5253370D5E24452B292727DCBA69CB21">
    <w:name w:val="D5253370D5E24452B292727DCBA69CB21"/>
    <w:rsid w:val="00462D2A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9">
    <w:name w:val="644751438F314E5C8106837278E7094129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9">
    <w:name w:val="B6D0E95525A74B8AB964704374AACCF529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9">
    <w:name w:val="B291F6D5DDC445D796D70005EACADB9629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22">
    <w:name w:val="B3B6E46574324947810DD1EEB0EE5B592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7">
    <w:name w:val="1C3C2AA8A84843249957099347F7B29C27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7">
    <w:name w:val="D40F4864809B4769B2CD3539CD33149027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7">
    <w:name w:val="F3DFFC3BAD4E451F84F1C676F2A3543827"/>
    <w:rsid w:val="00462D2A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24">
    <w:name w:val="C9B32C1B17D64E77843DB9E9E63010A524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24">
    <w:name w:val="3471DCC65E2247359F8F3F545C54FDAE24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14">
    <w:name w:val="83445DC205C14C17B7185E40848BE25914"/>
    <w:rsid w:val="00462D2A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7E6360252A6C4F7DB99EA3D029524C1A2">
    <w:name w:val="7E6360252A6C4F7DB99EA3D029524C1A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12">
    <w:name w:val="12C728926F2343058C8C877CC4CFE10D1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11">
    <w:name w:val="BA9495B89DA643128FC7ED5B338E7584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8">
    <w:name w:val="4B605CCAEFB845878B512982C1448FAC8"/>
    <w:rsid w:val="00462D2A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644D26EBA61A4F3DBF74A9BCDFDBF25B1">
    <w:name w:val="644D26EBA61A4F3DBF74A9BCDFDBF25B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E0E71FBCB1AE4D0BA6870477D18F0E7B">
    <w:name w:val="E0E71FBCB1AE4D0BA6870477D18F0E7B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821601A1DAA4449793EA4CA5AEC4C5291">
    <w:name w:val="821601A1DAA4449793EA4CA5AEC4C529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422AE7CA4177411EBD4E7FEB5EE65F131">
    <w:name w:val="422AE7CA4177411EBD4E7FEB5EE65F13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4697A09A22724B898E02F553FCED2A7E1">
    <w:name w:val="4697A09A22724B898E02F553FCED2A7E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11">
    <w:name w:val="AD3B39C88BDB4924AABC1E04648D8BE6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11">
    <w:name w:val="F74C3AEDCB1F4AEEAF629A9D4A205AD6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9">
    <w:name w:val="690AC0BF91AF43058FC83D389B6DA6F99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10">
    <w:name w:val="495DAA18AF1F46E09C00234B7E4713151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10">
    <w:name w:val="16D4F6D2F582409AAD26B023F3E56ACA1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10">
    <w:name w:val="CC8448E6A34345C781449A1EF6FB1EFB1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10">
    <w:name w:val="D85BF1625361404E86F161B2B0B1EC241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10">
    <w:name w:val="7EE2229772174E61A673EA910EEF6C821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10">
    <w:name w:val="C93F43786ADE44798F3AD7E42E55E75E1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35">
    <w:name w:val="B01380DF1DE4438B9A86F90ED2CF48E335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35">
    <w:name w:val="5017C09E4C1B42F982B10BE9CAB3604435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D5253370D5E24452B292727DCBA69CB22">
    <w:name w:val="D5253370D5E24452B292727DCBA69CB22"/>
    <w:rsid w:val="00462D2A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30">
    <w:name w:val="644751438F314E5C8106837278E709413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30">
    <w:name w:val="B6D0E95525A74B8AB964704374AACCF53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30">
    <w:name w:val="B291F6D5DDC445D796D70005EACADB963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23">
    <w:name w:val="B3B6E46574324947810DD1EEB0EE5B5923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8">
    <w:name w:val="1C3C2AA8A84843249957099347F7B29C28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8">
    <w:name w:val="D40F4864809B4769B2CD3539CD33149028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8">
    <w:name w:val="F3DFFC3BAD4E451F84F1C676F2A3543828"/>
    <w:rsid w:val="00462D2A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25">
    <w:name w:val="C9B32C1B17D64E77843DB9E9E63010A525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25">
    <w:name w:val="3471DCC65E2247359F8F3F545C54FDAE25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15">
    <w:name w:val="83445DC205C14C17B7185E40848BE25915"/>
    <w:rsid w:val="00462D2A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7E6360252A6C4F7DB99EA3D029524C1A3">
    <w:name w:val="7E6360252A6C4F7DB99EA3D029524C1A3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13">
    <w:name w:val="12C728926F2343058C8C877CC4CFE10D13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12">
    <w:name w:val="BA9495B89DA643128FC7ED5B338E75841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9">
    <w:name w:val="4B605CCAEFB845878B512982C1448FAC9"/>
    <w:rsid w:val="00462D2A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644D26EBA61A4F3DBF74A9BCDFDBF25B2">
    <w:name w:val="644D26EBA61A4F3DBF74A9BCDFDBF25B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E0E71FBCB1AE4D0BA6870477D18F0E7B1">
    <w:name w:val="E0E71FBCB1AE4D0BA6870477D18F0E7B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821601A1DAA4449793EA4CA5AEC4C5292">
    <w:name w:val="821601A1DAA4449793EA4CA5AEC4C529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422AE7CA4177411EBD4E7FEB5EE65F132">
    <w:name w:val="422AE7CA4177411EBD4E7FEB5EE65F13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4697A09A22724B898E02F553FCED2A7E2">
    <w:name w:val="4697A09A22724B898E02F553FCED2A7E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12">
    <w:name w:val="AD3B39C88BDB4924AABC1E04648D8BE61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12">
    <w:name w:val="F74C3AEDCB1F4AEEAF629A9D4A205AD61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10">
    <w:name w:val="690AC0BF91AF43058FC83D389B6DA6F91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11">
    <w:name w:val="495DAA18AF1F46E09C00234B7E471315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11">
    <w:name w:val="16D4F6D2F582409AAD26B023F3E56ACA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11">
    <w:name w:val="CC8448E6A34345C781449A1EF6FB1EFB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11">
    <w:name w:val="D85BF1625361404E86F161B2B0B1EC24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11">
    <w:name w:val="7EE2229772174E61A673EA910EEF6C82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11">
    <w:name w:val="C93F43786ADE44798F3AD7E42E55E75E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5FBC11FC21C4CFE804DB8F0201465BB">
    <w:name w:val="B5FBC11FC21C4CFE804DB8F0201465BB"/>
    <w:rsid w:val="009729E8"/>
  </w:style>
  <w:style w:type="paragraph" w:customStyle="1" w:styleId="CF8B089DD93A419CBD7B633F8E2E3373">
    <w:name w:val="CF8B089DD93A419CBD7B633F8E2E3373"/>
    <w:rsid w:val="009729E8"/>
  </w:style>
  <w:style w:type="paragraph" w:customStyle="1" w:styleId="B01380DF1DE4438B9A86F90ED2CF48E336">
    <w:name w:val="B01380DF1DE4438B9A86F90ED2CF48E336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5017C09E4C1B42F982B10BE9CAB3604436">
    <w:name w:val="5017C09E4C1B42F982B10BE9CAB3604436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5253370D5E24452B292727DCBA69CB23">
    <w:name w:val="D5253370D5E24452B292727DCBA69CB23"/>
    <w:rsid w:val="009729E8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751438F314E5C8106837278E7094131">
    <w:name w:val="644751438F314E5C8106837278E7094131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6D0E95525A74B8AB964704374AACCF531">
    <w:name w:val="B6D0E95525A74B8AB964704374AACCF531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291F6D5DDC445D796D70005EACADB9631">
    <w:name w:val="B291F6D5DDC445D796D70005EACADB9631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3B6E46574324947810DD1EEB0EE5B5924">
    <w:name w:val="B3B6E46574324947810DD1EEB0EE5B592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C3C2AA8A84843249957099347F7B29C29">
    <w:name w:val="1C3C2AA8A84843249957099347F7B29C29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40F4864809B4769B2CD3539CD33149029">
    <w:name w:val="D40F4864809B4769B2CD3539CD33149029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3DFFC3BAD4E451F84F1C676F2A3543829">
    <w:name w:val="F3DFFC3BAD4E451F84F1C676F2A3543829"/>
    <w:rsid w:val="009729E8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B32C1B17D64E77843DB9E9E63010A526">
    <w:name w:val="C9B32C1B17D64E77843DB9E9E63010A526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3471DCC65E2247359F8F3F545C54FDAE26">
    <w:name w:val="3471DCC65E2247359F8F3F545C54FDAE26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3445DC205C14C17B7185E40848BE25916">
    <w:name w:val="83445DC205C14C17B7185E40848BE25916"/>
    <w:rsid w:val="009729E8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6360252A6C4F7DB99EA3D029524C1A4">
    <w:name w:val="7E6360252A6C4F7DB99EA3D029524C1A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2C728926F2343058C8C877CC4CFE10D14">
    <w:name w:val="12C728926F2343058C8C877CC4CFE10D1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A9495B89DA643128FC7ED5B338E758413">
    <w:name w:val="BA9495B89DA643128FC7ED5B338E7584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F8B089DD93A419CBD7B633F8E2E33731">
    <w:name w:val="CF8B089DD93A419CBD7B633F8E2E33731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B605CCAEFB845878B512982C1448FAC10">
    <w:name w:val="4B605CCAEFB845878B512982C1448FAC10"/>
    <w:rsid w:val="009729E8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D26EBA61A4F3DBF74A9BCDFDBF25B3">
    <w:name w:val="644D26EBA61A4F3DBF74A9BCDFDBF25B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21601A1DAA4449793EA4CA5AEC4C5293">
    <w:name w:val="821601A1DAA4449793EA4CA5AEC4C529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22AE7CA4177411EBD4E7FEB5EE65F133">
    <w:name w:val="422AE7CA4177411EBD4E7FEB5EE65F13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697A09A22724B898E02F553FCED2A7E3">
    <w:name w:val="4697A09A22724B898E02F553FCED2A7E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AD3B39C88BDB4924AABC1E04648D8BE613">
    <w:name w:val="AD3B39C88BDB4924AABC1E04648D8BE6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74C3AEDCB1F4AEEAF629A9D4A205AD613">
    <w:name w:val="F74C3AEDCB1F4AEEAF629A9D4A205AD6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90AC0BF91AF43058FC83D389B6DA6F911">
    <w:name w:val="690AC0BF91AF43058FC83D389B6DA6F911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95DAA18AF1F46E09C00234B7E47131512">
    <w:name w:val="495DAA18AF1F46E09C00234B7E4713151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6D4F6D2F582409AAD26B023F3E56ACA12">
    <w:name w:val="16D4F6D2F582409AAD26B023F3E56ACA1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C8448E6A34345C781449A1EF6FB1EFB12">
    <w:name w:val="CC8448E6A34345C781449A1EF6FB1EFB1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85BF1625361404E86F161B2B0B1EC2412">
    <w:name w:val="D85BF1625361404E86F161B2B0B1EC241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E2229772174E61A673EA910EEF6C8212">
    <w:name w:val="7EE2229772174E61A673EA910EEF6C821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3F43786ADE44798F3AD7E42E55E75E12">
    <w:name w:val="C93F43786ADE44798F3AD7E42E55E75E1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01380DF1DE4438B9A86F90ED2CF48E337">
    <w:name w:val="B01380DF1DE4438B9A86F90ED2CF48E337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5017C09E4C1B42F982B10BE9CAB3604437">
    <w:name w:val="5017C09E4C1B42F982B10BE9CAB3604437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5253370D5E24452B292727DCBA69CB24">
    <w:name w:val="D5253370D5E24452B292727DCBA69CB24"/>
    <w:rsid w:val="009729E8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751438F314E5C8106837278E7094132">
    <w:name w:val="644751438F314E5C8106837278E709413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6D0E95525A74B8AB964704374AACCF532">
    <w:name w:val="B6D0E95525A74B8AB964704374AACCF53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291F6D5DDC445D796D70005EACADB9632">
    <w:name w:val="B291F6D5DDC445D796D70005EACADB963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3B6E46574324947810DD1EEB0EE5B5925">
    <w:name w:val="B3B6E46574324947810DD1EEB0EE5B5925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C3C2AA8A84843249957099347F7B29C30">
    <w:name w:val="1C3C2AA8A84843249957099347F7B29C30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40F4864809B4769B2CD3539CD33149030">
    <w:name w:val="D40F4864809B4769B2CD3539CD33149030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3DFFC3BAD4E451F84F1C676F2A3543830">
    <w:name w:val="F3DFFC3BAD4E451F84F1C676F2A3543830"/>
    <w:rsid w:val="009729E8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B32C1B17D64E77843DB9E9E63010A527">
    <w:name w:val="C9B32C1B17D64E77843DB9E9E63010A527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3471DCC65E2247359F8F3F545C54FDAE27">
    <w:name w:val="3471DCC65E2247359F8F3F545C54FDAE27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3445DC205C14C17B7185E40848BE25917">
    <w:name w:val="83445DC205C14C17B7185E40848BE25917"/>
    <w:rsid w:val="009729E8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6360252A6C4F7DB99EA3D029524C1A5">
    <w:name w:val="7E6360252A6C4F7DB99EA3D029524C1A5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2C728926F2343058C8C877CC4CFE10D15">
    <w:name w:val="12C728926F2343058C8C877CC4CFE10D15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A9495B89DA643128FC7ED5B338E758414">
    <w:name w:val="BA9495B89DA643128FC7ED5B338E75841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F8B089DD93A419CBD7B633F8E2E33732">
    <w:name w:val="CF8B089DD93A419CBD7B633F8E2E3373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B605CCAEFB845878B512982C1448FAC11">
    <w:name w:val="4B605CCAEFB845878B512982C1448FAC11"/>
    <w:rsid w:val="009729E8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D26EBA61A4F3DBF74A9BCDFDBF25B4">
    <w:name w:val="644D26EBA61A4F3DBF74A9BCDFDBF25B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21601A1DAA4449793EA4CA5AEC4C5294">
    <w:name w:val="821601A1DAA4449793EA4CA5AEC4C529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697A09A22724B898E02F553FCED2A7E4">
    <w:name w:val="4697A09A22724B898E02F553FCED2A7E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AD3B39C88BDB4924AABC1E04648D8BE614">
    <w:name w:val="AD3B39C88BDB4924AABC1E04648D8BE61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74C3AEDCB1F4AEEAF629A9D4A205AD614">
    <w:name w:val="F74C3AEDCB1F4AEEAF629A9D4A205AD61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90AC0BF91AF43058FC83D389B6DA6F912">
    <w:name w:val="690AC0BF91AF43058FC83D389B6DA6F91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95DAA18AF1F46E09C00234B7E47131513">
    <w:name w:val="495DAA18AF1F46E09C00234B7E471315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6D4F6D2F582409AAD26B023F3E56ACA13">
    <w:name w:val="16D4F6D2F582409AAD26B023F3E56ACA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C8448E6A34345C781449A1EF6FB1EFB13">
    <w:name w:val="CC8448E6A34345C781449A1EF6FB1EFB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85BF1625361404E86F161B2B0B1EC2413">
    <w:name w:val="D85BF1625361404E86F161B2B0B1EC24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E2229772174E61A673EA910EEF6C8213">
    <w:name w:val="7EE2229772174E61A673EA910EEF6C82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3F43786ADE44798F3AD7E42E55E75E13">
    <w:name w:val="C93F43786ADE44798F3AD7E42E55E75E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01380DF1DE4438B9A86F90ED2CF48E338">
    <w:name w:val="B01380DF1DE4438B9A86F90ED2CF48E338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5017C09E4C1B42F982B10BE9CAB3604438">
    <w:name w:val="5017C09E4C1B42F982B10BE9CAB3604438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5253370D5E24452B292727DCBA69CB25">
    <w:name w:val="D5253370D5E24452B292727DCBA69CB25"/>
    <w:rsid w:val="00FC77C9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751438F314E5C8106837278E7094133">
    <w:name w:val="644751438F314E5C8106837278E7094133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6D0E95525A74B8AB964704374AACCF533">
    <w:name w:val="B6D0E95525A74B8AB964704374AACCF533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291F6D5DDC445D796D70005EACADB9633">
    <w:name w:val="B291F6D5DDC445D796D70005EACADB9633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3B6E46574324947810DD1EEB0EE5B5926">
    <w:name w:val="B3B6E46574324947810DD1EEB0EE5B5926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C3C2AA8A84843249957099347F7B29C31">
    <w:name w:val="1C3C2AA8A84843249957099347F7B29C31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40F4864809B4769B2CD3539CD33149031">
    <w:name w:val="D40F4864809B4769B2CD3539CD33149031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3DFFC3BAD4E451F84F1C676F2A3543831">
    <w:name w:val="F3DFFC3BAD4E451F84F1C676F2A3543831"/>
    <w:rsid w:val="00FC77C9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B32C1B17D64E77843DB9E9E63010A528">
    <w:name w:val="C9B32C1B17D64E77843DB9E9E63010A528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3471DCC65E2247359F8F3F545C54FDAE28">
    <w:name w:val="3471DCC65E2247359F8F3F545C54FDAE28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3445DC205C14C17B7185E40848BE25918">
    <w:name w:val="83445DC205C14C17B7185E40848BE25918"/>
    <w:rsid w:val="00FC77C9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6360252A6C4F7DB99EA3D029524C1A6">
    <w:name w:val="7E6360252A6C4F7DB99EA3D029524C1A6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2C728926F2343058C8C877CC4CFE10D16">
    <w:name w:val="12C728926F2343058C8C877CC4CFE10D16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A9495B89DA643128FC7ED5B338E758415">
    <w:name w:val="BA9495B89DA643128FC7ED5B338E758415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F8B089DD93A419CBD7B633F8E2E33733">
    <w:name w:val="CF8B089DD93A419CBD7B633F8E2E33733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B605CCAEFB845878B512982C1448FAC12">
    <w:name w:val="4B605CCAEFB845878B512982C1448FAC12"/>
    <w:rsid w:val="00FC77C9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D26EBA61A4F3DBF74A9BCDFDBF25B5">
    <w:name w:val="644D26EBA61A4F3DBF74A9BCDFDBF25B5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21601A1DAA4449793EA4CA5AEC4C5295">
    <w:name w:val="821601A1DAA4449793EA4CA5AEC4C5295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697A09A22724B898E02F553FCED2A7E5">
    <w:name w:val="4697A09A22724B898E02F553FCED2A7E5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AD3B39C88BDB4924AABC1E04648D8BE615">
    <w:name w:val="AD3B39C88BDB4924AABC1E04648D8BE615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74C3AEDCB1F4AEEAF629A9D4A205AD615">
    <w:name w:val="F74C3AEDCB1F4AEEAF629A9D4A205AD615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90AC0BF91AF43058FC83D389B6DA6F913">
    <w:name w:val="690AC0BF91AF43058FC83D389B6DA6F913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95DAA18AF1F46E09C00234B7E47131514">
    <w:name w:val="495DAA18AF1F46E09C00234B7E47131514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6D4F6D2F582409AAD26B023F3E56ACA14">
    <w:name w:val="16D4F6D2F582409AAD26B023F3E56ACA14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C8448E6A34345C781449A1EF6FB1EFB14">
    <w:name w:val="CC8448E6A34345C781449A1EF6FB1EFB14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85BF1625361404E86F161B2B0B1EC2414">
    <w:name w:val="D85BF1625361404E86F161B2B0B1EC2414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E2229772174E61A673EA910EEF6C8214">
    <w:name w:val="7EE2229772174E61A673EA910EEF6C8214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3F43786ADE44798F3AD7E42E55E75E14">
    <w:name w:val="C93F43786ADE44798F3AD7E42E55E75E14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91FEA61E02F4D59B743568B4332CF25">
    <w:name w:val="D91FEA61E02F4D59B743568B4332CF25"/>
    <w:rsid w:val="00F5339C"/>
    <w:pPr>
      <w:spacing w:after="200" w:line="276" w:lineRule="auto"/>
    </w:pPr>
  </w:style>
  <w:style w:type="paragraph" w:customStyle="1" w:styleId="0EC8B70B3CDE4BCDB770513306496901">
    <w:name w:val="0EC8B70B3CDE4BCDB770513306496901"/>
    <w:rsid w:val="00F5339C"/>
    <w:pPr>
      <w:spacing w:after="200" w:line="276" w:lineRule="auto"/>
    </w:pPr>
  </w:style>
  <w:style w:type="paragraph" w:customStyle="1" w:styleId="26EE03B7FF7941E6A0E730E1842C9019">
    <w:name w:val="26EE03B7FF7941E6A0E730E1842C9019"/>
    <w:rsid w:val="00F5339C"/>
    <w:pPr>
      <w:spacing w:after="200" w:line="276" w:lineRule="auto"/>
    </w:pPr>
  </w:style>
  <w:style w:type="paragraph" w:customStyle="1" w:styleId="AAF599B915C149C1B6F7C95C92050848">
    <w:name w:val="AAF599B915C149C1B6F7C95C92050848"/>
    <w:rsid w:val="00F5339C"/>
    <w:pPr>
      <w:spacing w:after="200" w:line="276" w:lineRule="auto"/>
    </w:pPr>
  </w:style>
  <w:style w:type="paragraph" w:customStyle="1" w:styleId="B01380DF1DE4438B9A86F90ED2CF48E339">
    <w:name w:val="B01380DF1DE4438B9A86F90ED2CF48E33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5017C09E4C1B42F982B10BE9CAB3604439">
    <w:name w:val="5017C09E4C1B42F982B10BE9CAB360443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5253370D5E24452B292727DCBA69CB26">
    <w:name w:val="D5253370D5E24452B292727DCBA69CB26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751438F314E5C8106837278E7094134">
    <w:name w:val="644751438F314E5C8106837278E7094134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6D0E95525A74B8AB964704374AACCF534">
    <w:name w:val="B6D0E95525A74B8AB964704374AACCF534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0EC8B70B3CDE4BCDB7705133064969011">
    <w:name w:val="0EC8B70B3CDE4BCDB7705133064969011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3B6E46574324947810DD1EEB0EE5B5927">
    <w:name w:val="B3B6E46574324947810DD1EEB0EE5B592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C3C2AA8A84843249957099347F7B29C32">
    <w:name w:val="1C3C2AA8A84843249957099347F7B29C32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40F4864809B4769B2CD3539CD33149032">
    <w:name w:val="D40F4864809B4769B2CD3539CD33149032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3DFFC3BAD4E451F84F1C676F2A3543832">
    <w:name w:val="F3DFFC3BAD4E451F84F1C676F2A3543832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B32C1B17D64E77843DB9E9E63010A529">
    <w:name w:val="C9B32C1B17D64E77843DB9E9E63010A52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3471DCC65E2247359F8F3F545C54FDAE29">
    <w:name w:val="3471DCC65E2247359F8F3F545C54FDAE2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3445DC205C14C17B7185E40848BE25919">
    <w:name w:val="83445DC205C14C17B7185E40848BE25919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6360252A6C4F7DB99EA3D029524C1A7">
    <w:name w:val="7E6360252A6C4F7DB99EA3D029524C1A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2C728926F2343058C8C877CC4CFE10D17">
    <w:name w:val="12C728926F2343058C8C877CC4CFE10D1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A9495B89DA643128FC7ED5B338E758416">
    <w:name w:val="BA9495B89DA643128FC7ED5B338E75841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F8B089DD93A419CBD7B633F8E2E33734">
    <w:name w:val="CF8B089DD93A419CBD7B633F8E2E33734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B605CCAEFB845878B512982C1448FAC13">
    <w:name w:val="4B605CCAEFB845878B512982C1448FAC13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D26EBA61A4F3DBF74A9BCDFDBF25B6">
    <w:name w:val="644D26EBA61A4F3DBF74A9BCDFDBF25B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21601A1DAA4449793EA4CA5AEC4C5296">
    <w:name w:val="821601A1DAA4449793EA4CA5AEC4C529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697A09A22724B898E02F553FCED2A7E6">
    <w:name w:val="4697A09A22724B898E02F553FCED2A7E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AD3B39C88BDB4924AABC1E04648D8BE616">
    <w:name w:val="AD3B39C88BDB4924AABC1E04648D8BE61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74C3AEDCB1F4AEEAF629A9D4A205AD616">
    <w:name w:val="F74C3AEDCB1F4AEEAF629A9D4A205AD61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90AC0BF91AF43058FC83D389B6DA6F914">
    <w:name w:val="690AC0BF91AF43058FC83D389B6DA6F914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95DAA18AF1F46E09C00234B7E47131515">
    <w:name w:val="495DAA18AF1F46E09C00234B7E47131515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6D4F6D2F582409AAD26B023F3E56ACA15">
    <w:name w:val="16D4F6D2F582409AAD26B023F3E56ACA15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C8448E6A34345C781449A1EF6FB1EFB15">
    <w:name w:val="CC8448E6A34345C781449A1EF6FB1EFB15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85BF1625361404E86F161B2B0B1EC2415">
    <w:name w:val="D85BF1625361404E86F161B2B0B1EC2415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E2229772174E61A673EA910EEF6C8215">
    <w:name w:val="7EE2229772174E61A673EA910EEF6C8215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3F43786ADE44798F3AD7E42E55E75E15">
    <w:name w:val="C93F43786ADE44798F3AD7E42E55E75E15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6A9CE0A0418404A8958DEDE5C8E232B">
    <w:name w:val="C6A9CE0A0418404A8958DEDE5C8E232B"/>
    <w:rsid w:val="00F5339C"/>
    <w:pPr>
      <w:spacing w:after="200" w:line="276" w:lineRule="auto"/>
    </w:pPr>
  </w:style>
  <w:style w:type="paragraph" w:customStyle="1" w:styleId="B01380DF1DE4438B9A86F90ED2CF48E340">
    <w:name w:val="B01380DF1DE4438B9A86F90ED2CF48E34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5017C09E4C1B42F982B10BE9CAB3604440">
    <w:name w:val="5017C09E4C1B42F982B10BE9CAB360444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5253370D5E24452B292727DCBA69CB27">
    <w:name w:val="D5253370D5E24452B292727DCBA69CB27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751438F314E5C8106837278E7094135">
    <w:name w:val="644751438F314E5C8106837278E7094135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6D0E95525A74B8AB964704374AACCF535">
    <w:name w:val="B6D0E95525A74B8AB964704374AACCF535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6A9CE0A0418404A8958DEDE5C8E232B1">
    <w:name w:val="C6A9CE0A0418404A8958DEDE5C8E232B1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3B6E46574324947810DD1EEB0EE5B5928">
    <w:name w:val="B3B6E46574324947810DD1EEB0EE5B592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C3C2AA8A84843249957099347F7B29C33">
    <w:name w:val="1C3C2AA8A84843249957099347F7B29C33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40F4864809B4769B2CD3539CD33149033">
    <w:name w:val="D40F4864809B4769B2CD3539CD33149033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3DFFC3BAD4E451F84F1C676F2A3543833">
    <w:name w:val="F3DFFC3BAD4E451F84F1C676F2A3543833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B32C1B17D64E77843DB9E9E63010A530">
    <w:name w:val="C9B32C1B17D64E77843DB9E9E63010A53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3471DCC65E2247359F8F3F545C54FDAE30">
    <w:name w:val="3471DCC65E2247359F8F3F545C54FDAE3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3445DC205C14C17B7185E40848BE25920">
    <w:name w:val="83445DC205C14C17B7185E40848BE25920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6360252A6C4F7DB99EA3D029524C1A8">
    <w:name w:val="7E6360252A6C4F7DB99EA3D029524C1A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2C728926F2343058C8C877CC4CFE10D18">
    <w:name w:val="12C728926F2343058C8C877CC4CFE10D1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A9495B89DA643128FC7ED5B338E758417">
    <w:name w:val="BA9495B89DA643128FC7ED5B338E75841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F8B089DD93A419CBD7B633F8E2E33735">
    <w:name w:val="CF8B089DD93A419CBD7B633F8E2E33735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B605CCAEFB845878B512982C1448FAC14">
    <w:name w:val="4B605CCAEFB845878B512982C1448FAC14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D26EBA61A4F3DBF74A9BCDFDBF25B7">
    <w:name w:val="644D26EBA61A4F3DBF74A9BCDFDBF25B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21601A1DAA4449793EA4CA5AEC4C5297">
    <w:name w:val="821601A1DAA4449793EA4CA5AEC4C529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697A09A22724B898E02F553FCED2A7E7">
    <w:name w:val="4697A09A22724B898E02F553FCED2A7E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AD3B39C88BDB4924AABC1E04648D8BE617">
    <w:name w:val="AD3B39C88BDB4924AABC1E04648D8BE61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74C3AEDCB1F4AEEAF629A9D4A205AD617">
    <w:name w:val="F74C3AEDCB1F4AEEAF629A9D4A205AD61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90AC0BF91AF43058FC83D389B6DA6F915">
    <w:name w:val="690AC0BF91AF43058FC83D389B6DA6F915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95DAA18AF1F46E09C00234B7E47131516">
    <w:name w:val="495DAA18AF1F46E09C00234B7E4713151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6D4F6D2F582409AAD26B023F3E56ACA16">
    <w:name w:val="16D4F6D2F582409AAD26B023F3E56ACA1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C8448E6A34345C781449A1EF6FB1EFB16">
    <w:name w:val="CC8448E6A34345C781449A1EF6FB1EFB1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85BF1625361404E86F161B2B0B1EC2416">
    <w:name w:val="D85BF1625361404E86F161B2B0B1EC241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E2229772174E61A673EA910EEF6C8216">
    <w:name w:val="7EE2229772174E61A673EA910EEF6C821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3F43786ADE44798F3AD7E42E55E75E16">
    <w:name w:val="C93F43786ADE44798F3AD7E42E55E75E1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01380DF1DE4438B9A86F90ED2CF48E341">
    <w:name w:val="B01380DF1DE4438B9A86F90ED2CF48E341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5017C09E4C1B42F982B10BE9CAB3604441">
    <w:name w:val="5017C09E4C1B42F982B10BE9CAB3604441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5253370D5E24452B292727DCBA69CB28">
    <w:name w:val="D5253370D5E24452B292727DCBA69CB28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751438F314E5C8106837278E7094136">
    <w:name w:val="644751438F314E5C8106837278E709413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6D0E95525A74B8AB964704374AACCF536">
    <w:name w:val="B6D0E95525A74B8AB964704374AACCF53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6A9CE0A0418404A8958DEDE5C8E232B2">
    <w:name w:val="C6A9CE0A0418404A8958DEDE5C8E232B2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3B6E46574324947810DD1EEB0EE5B5929">
    <w:name w:val="B3B6E46574324947810DD1EEB0EE5B592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C3C2AA8A84843249957099347F7B29C34">
    <w:name w:val="1C3C2AA8A84843249957099347F7B29C34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40F4864809B4769B2CD3539CD33149034">
    <w:name w:val="D40F4864809B4769B2CD3539CD33149034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3DFFC3BAD4E451F84F1C676F2A3543834">
    <w:name w:val="F3DFFC3BAD4E451F84F1C676F2A3543834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B32C1B17D64E77843DB9E9E63010A531">
    <w:name w:val="C9B32C1B17D64E77843DB9E9E63010A531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3471DCC65E2247359F8F3F545C54FDAE31">
    <w:name w:val="3471DCC65E2247359F8F3F545C54FDAE31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3445DC205C14C17B7185E40848BE25921">
    <w:name w:val="83445DC205C14C17B7185E40848BE25921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6360252A6C4F7DB99EA3D029524C1A9">
    <w:name w:val="7E6360252A6C4F7DB99EA3D029524C1A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2C728926F2343058C8C877CC4CFE10D19">
    <w:name w:val="12C728926F2343058C8C877CC4CFE10D1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A9495B89DA643128FC7ED5B338E758418">
    <w:name w:val="BA9495B89DA643128FC7ED5B338E75841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F8B089DD93A419CBD7B633F8E2E33736">
    <w:name w:val="CF8B089DD93A419CBD7B633F8E2E3373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B605CCAEFB845878B512982C1448FAC15">
    <w:name w:val="4B605CCAEFB845878B512982C1448FAC15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D26EBA61A4F3DBF74A9BCDFDBF25B8">
    <w:name w:val="644D26EBA61A4F3DBF74A9BCDFDBF25B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21601A1DAA4449793EA4CA5AEC4C5298">
    <w:name w:val="821601A1DAA4449793EA4CA5AEC4C529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697A09A22724B898E02F553FCED2A7E8">
    <w:name w:val="4697A09A22724B898E02F553FCED2A7E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AD3B39C88BDB4924AABC1E04648D8BE618">
    <w:name w:val="AD3B39C88BDB4924AABC1E04648D8BE61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74C3AEDCB1F4AEEAF629A9D4A205AD618">
    <w:name w:val="F74C3AEDCB1F4AEEAF629A9D4A205AD61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90AC0BF91AF43058FC83D389B6DA6F916">
    <w:name w:val="690AC0BF91AF43058FC83D389B6DA6F91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95DAA18AF1F46E09C00234B7E47131517">
    <w:name w:val="495DAA18AF1F46E09C00234B7E4713151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6D4F6D2F582409AAD26B023F3E56ACA17">
    <w:name w:val="16D4F6D2F582409AAD26B023F3E56ACA1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C8448E6A34345C781449A1EF6FB1EFB17">
    <w:name w:val="CC8448E6A34345C781449A1EF6FB1EFB1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85BF1625361404E86F161B2B0B1EC2417">
    <w:name w:val="D85BF1625361404E86F161B2B0B1EC241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E2229772174E61A673EA910EEF6C8217">
    <w:name w:val="7EE2229772174E61A673EA910EEF6C821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3F43786ADE44798F3AD7E42E55E75E17">
    <w:name w:val="C93F43786ADE44798F3AD7E42E55E75E1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01380DF1DE4438B9A86F90ED2CF48E342">
    <w:name w:val="B01380DF1DE4438B9A86F90ED2CF48E342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5017C09E4C1B42F982B10BE9CAB3604442">
    <w:name w:val="5017C09E4C1B42F982B10BE9CAB3604442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5253370D5E24452B292727DCBA69CB29">
    <w:name w:val="D5253370D5E24452B292727DCBA69CB29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751438F314E5C8106837278E7094137">
    <w:name w:val="644751438F314E5C8106837278E709413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6D0E95525A74B8AB964704374AACCF537">
    <w:name w:val="B6D0E95525A74B8AB964704374AACCF53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6A9CE0A0418404A8958DEDE5C8E232B3">
    <w:name w:val="C6A9CE0A0418404A8958DEDE5C8E232B3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3B6E46574324947810DD1EEB0EE5B5930">
    <w:name w:val="B3B6E46574324947810DD1EEB0EE5B593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C3C2AA8A84843249957099347F7B29C35">
    <w:name w:val="1C3C2AA8A84843249957099347F7B29C35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40F4864809B4769B2CD3539CD33149035">
    <w:name w:val="D40F4864809B4769B2CD3539CD33149035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3DFFC3BAD4E451F84F1C676F2A3543835">
    <w:name w:val="F3DFFC3BAD4E451F84F1C676F2A3543835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B32C1B17D64E77843DB9E9E63010A532">
    <w:name w:val="C9B32C1B17D64E77843DB9E9E63010A532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3471DCC65E2247359F8F3F545C54FDAE32">
    <w:name w:val="3471DCC65E2247359F8F3F545C54FDAE32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3445DC205C14C17B7185E40848BE25922">
    <w:name w:val="83445DC205C14C17B7185E40848BE25922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6360252A6C4F7DB99EA3D029524C1A10">
    <w:name w:val="7E6360252A6C4F7DB99EA3D029524C1A1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2C728926F2343058C8C877CC4CFE10D20">
    <w:name w:val="12C728926F2343058C8C877CC4CFE10D2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A9495B89DA643128FC7ED5B338E758419">
    <w:name w:val="BA9495B89DA643128FC7ED5B338E75841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F8B089DD93A419CBD7B633F8E2E33737">
    <w:name w:val="CF8B089DD93A419CBD7B633F8E2E3373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B605CCAEFB845878B512982C1448FAC16">
    <w:name w:val="4B605CCAEFB845878B512982C1448FAC16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D26EBA61A4F3DBF74A9BCDFDBF25B9">
    <w:name w:val="644D26EBA61A4F3DBF74A9BCDFDBF25B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21601A1DAA4449793EA4CA5AEC4C5299">
    <w:name w:val="821601A1DAA4449793EA4CA5AEC4C529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697A09A22724B898E02F553FCED2A7E9">
    <w:name w:val="4697A09A22724B898E02F553FCED2A7E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AD3B39C88BDB4924AABC1E04648D8BE619">
    <w:name w:val="AD3B39C88BDB4924AABC1E04648D8BE61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74C3AEDCB1F4AEEAF629A9D4A205AD619">
    <w:name w:val="F74C3AEDCB1F4AEEAF629A9D4A205AD61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90AC0BF91AF43058FC83D389B6DA6F917">
    <w:name w:val="690AC0BF91AF43058FC83D389B6DA6F91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95DAA18AF1F46E09C00234B7E47131518">
    <w:name w:val="495DAA18AF1F46E09C00234B7E4713151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6D4F6D2F582409AAD26B023F3E56ACA18">
    <w:name w:val="16D4F6D2F582409AAD26B023F3E56ACA1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C8448E6A34345C781449A1EF6FB1EFB18">
    <w:name w:val="CC8448E6A34345C781449A1EF6FB1EFB1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85BF1625361404E86F161B2B0B1EC2418">
    <w:name w:val="D85BF1625361404E86F161B2B0B1EC241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E2229772174E61A673EA910EEF6C8218">
    <w:name w:val="7EE2229772174E61A673EA910EEF6C821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3F43786ADE44798F3AD7E42E55E75E18">
    <w:name w:val="C93F43786ADE44798F3AD7E42E55E75E1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01380DF1DE4438B9A86F90ED2CF48E343">
    <w:name w:val="B01380DF1DE4438B9A86F90ED2CF48E343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5017C09E4C1B42F982B10BE9CAB3604443">
    <w:name w:val="5017C09E4C1B42F982B10BE9CAB3604443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5253370D5E24452B292727DCBA69CB210">
    <w:name w:val="D5253370D5E24452B292727DCBA69CB210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751438F314E5C8106837278E7094138">
    <w:name w:val="644751438F314E5C8106837278E709413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6D0E95525A74B8AB964704374AACCF538">
    <w:name w:val="B6D0E95525A74B8AB964704374AACCF53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6A9CE0A0418404A8958DEDE5C8E232B4">
    <w:name w:val="C6A9CE0A0418404A8958DEDE5C8E232B4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3B6E46574324947810DD1EEB0EE5B5931">
    <w:name w:val="B3B6E46574324947810DD1EEB0EE5B5931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C3C2AA8A84843249957099347F7B29C36">
    <w:name w:val="1C3C2AA8A84843249957099347F7B29C3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40F4864809B4769B2CD3539CD33149036">
    <w:name w:val="D40F4864809B4769B2CD3539CD33149036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3DFFC3BAD4E451F84F1C676F2A3543836">
    <w:name w:val="F3DFFC3BAD4E451F84F1C676F2A3543836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B32C1B17D64E77843DB9E9E63010A533">
    <w:name w:val="C9B32C1B17D64E77843DB9E9E63010A533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3471DCC65E2247359F8F3F545C54FDAE33">
    <w:name w:val="3471DCC65E2247359F8F3F545C54FDAE33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3445DC205C14C17B7185E40848BE25923">
    <w:name w:val="83445DC205C14C17B7185E40848BE25923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6360252A6C4F7DB99EA3D029524C1A11">
    <w:name w:val="7E6360252A6C4F7DB99EA3D029524C1A11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2C728926F2343058C8C877CC4CFE10D21">
    <w:name w:val="12C728926F2343058C8C877CC4CFE10D21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A9495B89DA643128FC7ED5B338E758420">
    <w:name w:val="BA9495B89DA643128FC7ED5B338E75842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F8B089DD93A419CBD7B633F8E2E33738">
    <w:name w:val="CF8B089DD93A419CBD7B633F8E2E3373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B605CCAEFB845878B512982C1448FAC17">
    <w:name w:val="4B605CCAEFB845878B512982C1448FAC17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D26EBA61A4F3DBF74A9BCDFDBF25B10">
    <w:name w:val="644D26EBA61A4F3DBF74A9BCDFDBF25B1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21601A1DAA4449793EA4CA5AEC4C52910">
    <w:name w:val="821601A1DAA4449793EA4CA5AEC4C5291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697A09A22724B898E02F553FCED2A7E10">
    <w:name w:val="4697A09A22724B898E02F553FCED2A7E1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AD3B39C88BDB4924AABC1E04648D8BE620">
    <w:name w:val="AD3B39C88BDB4924AABC1E04648D8BE62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74C3AEDCB1F4AEEAF629A9D4A205AD620">
    <w:name w:val="F74C3AEDCB1F4AEEAF629A9D4A205AD62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90AC0BF91AF43058FC83D389B6DA6F918">
    <w:name w:val="690AC0BF91AF43058FC83D389B6DA6F918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95DAA18AF1F46E09C00234B7E47131519">
    <w:name w:val="495DAA18AF1F46E09C00234B7E4713151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6D4F6D2F582409AAD26B023F3E56ACA19">
    <w:name w:val="16D4F6D2F582409AAD26B023F3E56ACA1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C8448E6A34345C781449A1EF6FB1EFB19">
    <w:name w:val="CC8448E6A34345C781449A1EF6FB1EFB1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85BF1625361404E86F161B2B0B1EC2419">
    <w:name w:val="D85BF1625361404E86F161B2B0B1EC241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E2229772174E61A673EA910EEF6C8219">
    <w:name w:val="7EE2229772174E61A673EA910EEF6C821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3F43786ADE44798F3AD7E42E55E75E19">
    <w:name w:val="C93F43786ADE44798F3AD7E42E55E75E1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01380DF1DE4438B9A86F90ED2CF48E344">
    <w:name w:val="B01380DF1DE4438B9A86F90ED2CF48E344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5017C09E4C1B42F982B10BE9CAB3604444">
    <w:name w:val="5017C09E4C1B42F982B10BE9CAB3604444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5253370D5E24452B292727DCBA69CB211">
    <w:name w:val="D5253370D5E24452B292727DCBA69CB211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751438F314E5C8106837278E7094139">
    <w:name w:val="644751438F314E5C8106837278E709413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6D0E95525A74B8AB964704374AACCF539">
    <w:name w:val="B6D0E95525A74B8AB964704374AACCF53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6A9CE0A0418404A8958DEDE5C8E232B5">
    <w:name w:val="C6A9CE0A0418404A8958DEDE5C8E232B5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3B6E46574324947810DD1EEB0EE5B5932">
    <w:name w:val="B3B6E46574324947810DD1EEB0EE5B5932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C3C2AA8A84843249957099347F7B29C37">
    <w:name w:val="1C3C2AA8A84843249957099347F7B29C3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40F4864809B4769B2CD3539CD33149037">
    <w:name w:val="D40F4864809B4769B2CD3539CD33149037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3DFFC3BAD4E451F84F1C676F2A3543837">
    <w:name w:val="F3DFFC3BAD4E451F84F1C676F2A3543837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B32C1B17D64E77843DB9E9E63010A534">
    <w:name w:val="C9B32C1B17D64E77843DB9E9E63010A534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3471DCC65E2247359F8F3F545C54FDAE34">
    <w:name w:val="3471DCC65E2247359F8F3F545C54FDAE34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3445DC205C14C17B7185E40848BE25924">
    <w:name w:val="83445DC205C14C17B7185E40848BE25924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6360252A6C4F7DB99EA3D029524C1A12">
    <w:name w:val="7E6360252A6C4F7DB99EA3D029524C1A12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2C728926F2343058C8C877CC4CFE10D22">
    <w:name w:val="12C728926F2343058C8C877CC4CFE10D22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A9495B89DA643128FC7ED5B338E758421">
    <w:name w:val="BA9495B89DA643128FC7ED5B338E758421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F8B089DD93A419CBD7B633F8E2E33739">
    <w:name w:val="CF8B089DD93A419CBD7B633F8E2E3373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B605CCAEFB845878B512982C1448FAC18">
    <w:name w:val="4B605CCAEFB845878B512982C1448FAC18"/>
    <w:rsid w:val="00F5339C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D26EBA61A4F3DBF74A9BCDFDBF25B11">
    <w:name w:val="644D26EBA61A4F3DBF74A9BCDFDBF25B11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21601A1DAA4449793EA4CA5AEC4C52911">
    <w:name w:val="821601A1DAA4449793EA4CA5AEC4C52911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697A09A22724B898E02F553FCED2A7E11">
    <w:name w:val="4697A09A22724B898E02F553FCED2A7E11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AD3B39C88BDB4924AABC1E04648D8BE621">
    <w:name w:val="AD3B39C88BDB4924AABC1E04648D8BE621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74C3AEDCB1F4AEEAF629A9D4A205AD621">
    <w:name w:val="F74C3AEDCB1F4AEEAF629A9D4A205AD621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90AC0BF91AF43058FC83D389B6DA6F919">
    <w:name w:val="690AC0BF91AF43058FC83D389B6DA6F919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95DAA18AF1F46E09C00234B7E47131520">
    <w:name w:val="495DAA18AF1F46E09C00234B7E4713152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6D4F6D2F582409AAD26B023F3E56ACA20">
    <w:name w:val="16D4F6D2F582409AAD26B023F3E56ACA2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C8448E6A34345C781449A1EF6FB1EFB20">
    <w:name w:val="CC8448E6A34345C781449A1EF6FB1EFB2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85BF1625361404E86F161B2B0B1EC2420">
    <w:name w:val="D85BF1625361404E86F161B2B0B1EC242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E2229772174E61A673EA910EEF6C8220">
    <w:name w:val="7EE2229772174E61A673EA910EEF6C822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3F43786ADE44798F3AD7E42E55E75E20">
    <w:name w:val="C93F43786ADE44798F3AD7E42E55E75E20"/>
    <w:rsid w:val="00F5339C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01380DF1DE4438B9A86F90ED2CF48E345">
    <w:name w:val="B01380DF1DE4438B9A86F90ED2CF48E345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5017C09E4C1B42F982B10BE9CAB3604445">
    <w:name w:val="5017C09E4C1B42F982B10BE9CAB3604445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5253370D5E24452B292727DCBA69CB212">
    <w:name w:val="D5253370D5E24452B292727DCBA69CB212"/>
    <w:rsid w:val="00884131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751438F314E5C8106837278E7094140">
    <w:name w:val="644751438F314E5C8106837278E7094140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6D0E95525A74B8AB964704374AACCF540">
    <w:name w:val="B6D0E95525A74B8AB964704374AACCF540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6A9CE0A0418404A8958DEDE5C8E232B6">
    <w:name w:val="C6A9CE0A0418404A8958DEDE5C8E232B6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3B6E46574324947810DD1EEB0EE5B5933">
    <w:name w:val="B3B6E46574324947810DD1EEB0EE5B5933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C3C2AA8A84843249957099347F7B29C38">
    <w:name w:val="1C3C2AA8A84843249957099347F7B29C38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40F4864809B4769B2CD3539CD33149038">
    <w:name w:val="D40F4864809B4769B2CD3539CD33149038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3DFFC3BAD4E451F84F1C676F2A3543838">
    <w:name w:val="F3DFFC3BAD4E451F84F1C676F2A3543838"/>
    <w:rsid w:val="00884131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B32C1B17D64E77843DB9E9E63010A535">
    <w:name w:val="C9B32C1B17D64E77843DB9E9E63010A535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3471DCC65E2247359F8F3F545C54FDAE35">
    <w:name w:val="3471DCC65E2247359F8F3F545C54FDAE35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3445DC205C14C17B7185E40848BE25925">
    <w:name w:val="83445DC205C14C17B7185E40848BE25925"/>
    <w:rsid w:val="00884131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6360252A6C4F7DB99EA3D029524C1A13">
    <w:name w:val="7E6360252A6C4F7DB99EA3D029524C1A13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2C728926F2343058C8C877CC4CFE10D23">
    <w:name w:val="12C728926F2343058C8C877CC4CFE10D23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A9495B89DA643128FC7ED5B338E758422">
    <w:name w:val="BA9495B89DA643128FC7ED5B338E758422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F8B089DD93A419CBD7B633F8E2E337310">
    <w:name w:val="CF8B089DD93A419CBD7B633F8E2E337310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B605CCAEFB845878B512982C1448FAC19">
    <w:name w:val="4B605CCAEFB845878B512982C1448FAC19"/>
    <w:rsid w:val="00884131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D26EBA61A4F3DBF74A9BCDFDBF25B12">
    <w:name w:val="644D26EBA61A4F3DBF74A9BCDFDBF25B12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21601A1DAA4449793EA4CA5AEC4C52912">
    <w:name w:val="821601A1DAA4449793EA4CA5AEC4C52912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697A09A22724B898E02F553FCED2A7E12">
    <w:name w:val="4697A09A22724B898E02F553FCED2A7E12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AD3B39C88BDB4924AABC1E04648D8BE622">
    <w:name w:val="AD3B39C88BDB4924AABC1E04648D8BE622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74C3AEDCB1F4AEEAF629A9D4A205AD622">
    <w:name w:val="F74C3AEDCB1F4AEEAF629A9D4A205AD622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90AC0BF91AF43058FC83D389B6DA6F920">
    <w:name w:val="690AC0BF91AF43058FC83D389B6DA6F920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95DAA18AF1F46E09C00234B7E47131521">
    <w:name w:val="495DAA18AF1F46E09C00234B7E47131521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6D4F6D2F582409AAD26B023F3E56ACA21">
    <w:name w:val="16D4F6D2F582409AAD26B023F3E56ACA21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C8448E6A34345C781449A1EF6FB1EFB21">
    <w:name w:val="CC8448E6A34345C781449A1EF6FB1EFB21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85BF1625361404E86F161B2B0B1EC2421">
    <w:name w:val="D85BF1625361404E86F161B2B0B1EC2421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E2229772174E61A673EA910EEF6C8221">
    <w:name w:val="7EE2229772174E61A673EA910EEF6C8221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3F43786ADE44798F3AD7E42E55E75E21">
    <w:name w:val="C93F43786ADE44798F3AD7E42E55E75E21"/>
    <w:rsid w:val="00884131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01380DF1DE4438B9A86F90ED2CF48E346">
    <w:name w:val="B01380DF1DE4438B9A86F90ED2CF48E346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5017C09E4C1B42F982B10BE9CAB3604446">
    <w:name w:val="5017C09E4C1B42F982B10BE9CAB3604446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5253370D5E24452B292727DCBA69CB213">
    <w:name w:val="D5253370D5E24452B292727DCBA69CB213"/>
    <w:rsid w:val="001A0CBE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751438F314E5C8106837278E7094141">
    <w:name w:val="644751438F314E5C8106837278E7094141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6D0E95525A74B8AB964704374AACCF541">
    <w:name w:val="B6D0E95525A74B8AB964704374AACCF541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6A9CE0A0418404A8958DEDE5C8E232B7">
    <w:name w:val="C6A9CE0A0418404A8958DEDE5C8E232B7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3B6E46574324947810DD1EEB0EE5B5934">
    <w:name w:val="B3B6E46574324947810DD1EEB0EE5B5934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C3C2AA8A84843249957099347F7B29C39">
    <w:name w:val="1C3C2AA8A84843249957099347F7B29C39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40F4864809B4769B2CD3539CD33149039">
    <w:name w:val="D40F4864809B4769B2CD3539CD33149039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3DFFC3BAD4E451F84F1C676F2A3543839">
    <w:name w:val="F3DFFC3BAD4E451F84F1C676F2A3543839"/>
    <w:rsid w:val="001A0CBE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B32C1B17D64E77843DB9E9E63010A536">
    <w:name w:val="C9B32C1B17D64E77843DB9E9E63010A536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3471DCC65E2247359F8F3F545C54FDAE36">
    <w:name w:val="3471DCC65E2247359F8F3F545C54FDAE36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3445DC205C14C17B7185E40848BE25926">
    <w:name w:val="83445DC205C14C17B7185E40848BE25926"/>
    <w:rsid w:val="001A0CBE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6360252A6C4F7DB99EA3D029524C1A14">
    <w:name w:val="7E6360252A6C4F7DB99EA3D029524C1A14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2C728926F2343058C8C877CC4CFE10D24">
    <w:name w:val="12C728926F2343058C8C877CC4CFE10D24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A9495B89DA643128FC7ED5B338E758423">
    <w:name w:val="BA9495B89DA643128FC7ED5B338E758423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F8B089DD93A419CBD7B633F8E2E337311">
    <w:name w:val="CF8B089DD93A419CBD7B633F8E2E337311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B605CCAEFB845878B512982C1448FAC20">
    <w:name w:val="4B605CCAEFB845878B512982C1448FAC20"/>
    <w:rsid w:val="001A0CBE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D26EBA61A4F3DBF74A9BCDFDBF25B13">
    <w:name w:val="644D26EBA61A4F3DBF74A9BCDFDBF25B13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21601A1DAA4449793EA4CA5AEC4C52913">
    <w:name w:val="821601A1DAA4449793EA4CA5AEC4C52913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697A09A22724B898E02F553FCED2A7E13">
    <w:name w:val="4697A09A22724B898E02F553FCED2A7E13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AD3B39C88BDB4924AABC1E04648D8BE623">
    <w:name w:val="AD3B39C88BDB4924AABC1E04648D8BE623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74C3AEDCB1F4AEEAF629A9D4A205AD623">
    <w:name w:val="F74C3AEDCB1F4AEEAF629A9D4A205AD623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90AC0BF91AF43058FC83D389B6DA6F921">
    <w:name w:val="690AC0BF91AF43058FC83D389B6DA6F921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95DAA18AF1F46E09C00234B7E47131522">
    <w:name w:val="495DAA18AF1F46E09C00234B7E47131522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6D4F6D2F582409AAD26B023F3E56ACA22">
    <w:name w:val="16D4F6D2F582409AAD26B023F3E56ACA22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C8448E6A34345C781449A1EF6FB1EFB22">
    <w:name w:val="CC8448E6A34345C781449A1EF6FB1EFB22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85BF1625361404E86F161B2B0B1EC2422">
    <w:name w:val="D85BF1625361404E86F161B2B0B1EC2422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E2229772174E61A673EA910EEF6C8222">
    <w:name w:val="7EE2229772174E61A673EA910EEF6C8222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3F43786ADE44798F3AD7E42E55E75E22">
    <w:name w:val="C93F43786ADE44798F3AD7E42E55E75E22"/>
    <w:rsid w:val="001A0CB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01380DF1DE4438B9A86F90ED2CF48E347">
    <w:name w:val="B01380DF1DE4438B9A86F90ED2CF48E347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5017C09E4C1B42F982B10BE9CAB3604447">
    <w:name w:val="5017C09E4C1B42F982B10BE9CAB3604447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5253370D5E24452B292727DCBA69CB214">
    <w:name w:val="D5253370D5E24452B292727DCBA69CB214"/>
    <w:rsid w:val="00284F6B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751438F314E5C8106837278E7094142">
    <w:name w:val="644751438F314E5C8106837278E7094142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6D0E95525A74B8AB964704374AACCF542">
    <w:name w:val="B6D0E95525A74B8AB964704374AACCF542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6A9CE0A0418404A8958DEDE5C8E232B8">
    <w:name w:val="C6A9CE0A0418404A8958DEDE5C8E232B8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3B6E46574324947810DD1EEB0EE5B5935">
    <w:name w:val="B3B6E46574324947810DD1EEB0EE5B5935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C3C2AA8A84843249957099347F7B29C40">
    <w:name w:val="1C3C2AA8A84843249957099347F7B29C40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40F4864809B4769B2CD3539CD33149040">
    <w:name w:val="D40F4864809B4769B2CD3539CD33149040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3DFFC3BAD4E451F84F1C676F2A3543840">
    <w:name w:val="F3DFFC3BAD4E451F84F1C676F2A3543840"/>
    <w:rsid w:val="00284F6B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B32C1B17D64E77843DB9E9E63010A537">
    <w:name w:val="C9B32C1B17D64E77843DB9E9E63010A537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3471DCC65E2247359F8F3F545C54FDAE37">
    <w:name w:val="3471DCC65E2247359F8F3F545C54FDAE37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3445DC205C14C17B7185E40848BE25927">
    <w:name w:val="83445DC205C14C17B7185E40848BE25927"/>
    <w:rsid w:val="00284F6B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6360252A6C4F7DB99EA3D029524C1A15">
    <w:name w:val="7E6360252A6C4F7DB99EA3D029524C1A15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2C728926F2343058C8C877CC4CFE10D25">
    <w:name w:val="12C728926F2343058C8C877CC4CFE10D25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A9495B89DA643128FC7ED5B338E758424">
    <w:name w:val="BA9495B89DA643128FC7ED5B338E758424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F8B089DD93A419CBD7B633F8E2E337312">
    <w:name w:val="CF8B089DD93A419CBD7B633F8E2E337312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B605CCAEFB845878B512982C1448FAC21">
    <w:name w:val="4B605CCAEFB845878B512982C1448FAC21"/>
    <w:rsid w:val="00284F6B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D26EBA61A4F3DBF74A9BCDFDBF25B14">
    <w:name w:val="644D26EBA61A4F3DBF74A9BCDFDBF25B14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21601A1DAA4449793EA4CA5AEC4C52914">
    <w:name w:val="821601A1DAA4449793EA4CA5AEC4C52914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697A09A22724B898E02F553FCED2A7E14">
    <w:name w:val="4697A09A22724B898E02F553FCED2A7E14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AD3B39C88BDB4924AABC1E04648D8BE624">
    <w:name w:val="AD3B39C88BDB4924AABC1E04648D8BE624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74C3AEDCB1F4AEEAF629A9D4A205AD624">
    <w:name w:val="F74C3AEDCB1F4AEEAF629A9D4A205AD624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90AC0BF91AF43058FC83D389B6DA6F922">
    <w:name w:val="690AC0BF91AF43058FC83D389B6DA6F922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95DAA18AF1F46E09C00234B7E47131523">
    <w:name w:val="495DAA18AF1F46E09C00234B7E47131523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6D4F6D2F582409AAD26B023F3E56ACA23">
    <w:name w:val="16D4F6D2F582409AAD26B023F3E56ACA23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C8448E6A34345C781449A1EF6FB1EFB23">
    <w:name w:val="CC8448E6A34345C781449A1EF6FB1EFB23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85BF1625361404E86F161B2B0B1EC2423">
    <w:name w:val="D85BF1625361404E86F161B2B0B1EC2423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E2229772174E61A673EA910EEF6C8223">
    <w:name w:val="7EE2229772174E61A673EA910EEF6C8223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3F43786ADE44798F3AD7E42E55E75E23">
    <w:name w:val="C93F43786ADE44798F3AD7E42E55E75E23"/>
    <w:rsid w:val="00284F6B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01380DF1DE4438B9A86F90ED2CF48E348">
    <w:name w:val="B01380DF1DE4438B9A86F90ED2CF48E348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5017C09E4C1B42F982B10BE9CAB3604448">
    <w:name w:val="5017C09E4C1B42F982B10BE9CAB3604448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5253370D5E24452B292727DCBA69CB215">
    <w:name w:val="D5253370D5E24452B292727DCBA69CB215"/>
    <w:rsid w:val="00A065FE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751438F314E5C8106837278E7094143">
    <w:name w:val="644751438F314E5C8106837278E7094143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6D0E95525A74B8AB964704374AACCF543">
    <w:name w:val="B6D0E95525A74B8AB964704374AACCF543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6A9CE0A0418404A8958DEDE5C8E232B9">
    <w:name w:val="C6A9CE0A0418404A8958DEDE5C8E232B9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3B6E46574324947810DD1EEB0EE5B5936">
    <w:name w:val="B3B6E46574324947810DD1EEB0EE5B5936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C3C2AA8A84843249957099347F7B29C41">
    <w:name w:val="1C3C2AA8A84843249957099347F7B29C41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40F4864809B4769B2CD3539CD33149041">
    <w:name w:val="D40F4864809B4769B2CD3539CD33149041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3DFFC3BAD4E451F84F1C676F2A3543841">
    <w:name w:val="F3DFFC3BAD4E451F84F1C676F2A3543841"/>
    <w:rsid w:val="00A065FE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B32C1B17D64E77843DB9E9E63010A538">
    <w:name w:val="C9B32C1B17D64E77843DB9E9E63010A538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3471DCC65E2247359F8F3F545C54FDAE38">
    <w:name w:val="3471DCC65E2247359F8F3F545C54FDAE38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3445DC205C14C17B7185E40848BE25928">
    <w:name w:val="83445DC205C14C17B7185E40848BE25928"/>
    <w:rsid w:val="00A065FE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6360252A6C4F7DB99EA3D029524C1A16">
    <w:name w:val="7E6360252A6C4F7DB99EA3D029524C1A16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2C728926F2343058C8C877CC4CFE10D26">
    <w:name w:val="12C728926F2343058C8C877CC4CFE10D26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A9495B89DA643128FC7ED5B338E758425">
    <w:name w:val="BA9495B89DA643128FC7ED5B338E758425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F8B089DD93A419CBD7B633F8E2E337313">
    <w:name w:val="CF8B089DD93A419CBD7B633F8E2E337313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B605CCAEFB845878B512982C1448FAC22">
    <w:name w:val="4B605CCAEFB845878B512982C1448FAC22"/>
    <w:rsid w:val="00A065FE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D26EBA61A4F3DBF74A9BCDFDBF25B15">
    <w:name w:val="644D26EBA61A4F3DBF74A9BCDFDBF25B15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21601A1DAA4449793EA4CA5AEC4C52915">
    <w:name w:val="821601A1DAA4449793EA4CA5AEC4C52915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697A09A22724B898E02F553FCED2A7E15">
    <w:name w:val="4697A09A22724B898E02F553FCED2A7E15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AD3B39C88BDB4924AABC1E04648D8BE625">
    <w:name w:val="AD3B39C88BDB4924AABC1E04648D8BE625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74C3AEDCB1F4AEEAF629A9D4A205AD625">
    <w:name w:val="F74C3AEDCB1F4AEEAF629A9D4A205AD625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90AC0BF91AF43058FC83D389B6DA6F923">
    <w:name w:val="690AC0BF91AF43058FC83D389B6DA6F923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95DAA18AF1F46E09C00234B7E47131524">
    <w:name w:val="495DAA18AF1F46E09C00234B7E47131524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6D4F6D2F582409AAD26B023F3E56ACA24">
    <w:name w:val="16D4F6D2F582409AAD26B023F3E56ACA24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C8448E6A34345C781449A1EF6FB1EFB24">
    <w:name w:val="CC8448E6A34345C781449A1EF6FB1EFB24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85BF1625361404E86F161B2B0B1EC2424">
    <w:name w:val="D85BF1625361404E86F161B2B0B1EC2424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E2229772174E61A673EA910EEF6C8224">
    <w:name w:val="7EE2229772174E61A673EA910EEF6C8224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3F43786ADE44798F3AD7E42E55E75E24">
    <w:name w:val="C93F43786ADE44798F3AD7E42E55E75E24"/>
    <w:rsid w:val="00A065FE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E389EAD3B77349FB8BDC214776DDB77E">
    <w:name w:val="E389EAD3B77349FB8BDC214776DDB77E"/>
    <w:rsid w:val="00007C0E"/>
  </w:style>
  <w:style w:type="paragraph" w:customStyle="1" w:styleId="5B1EAC1DCE254CFD9D6FA97D445B1266">
    <w:name w:val="5B1EAC1DCE254CFD9D6FA97D445B1266"/>
    <w:rsid w:val="005D2D99"/>
  </w:style>
  <w:style w:type="paragraph" w:customStyle="1" w:styleId="26A8B81A05904244B8044764844F53BB">
    <w:name w:val="26A8B81A05904244B8044764844F53BB"/>
    <w:rsid w:val="005D2D99"/>
  </w:style>
  <w:style w:type="paragraph" w:customStyle="1" w:styleId="5D82315B7E09476DB6F9386E110FEDDB">
    <w:name w:val="5D82315B7E09476DB6F9386E110FEDDB"/>
    <w:rsid w:val="005D2D99"/>
  </w:style>
  <w:style w:type="paragraph" w:customStyle="1" w:styleId="612E8BB3E6CC4E2BBF6C3BF3FC4089D7">
    <w:name w:val="612E8BB3E6CC4E2BBF6C3BF3FC4089D7"/>
    <w:rsid w:val="005D2D99"/>
  </w:style>
  <w:style w:type="paragraph" w:customStyle="1" w:styleId="3CF438196D49482BBB8C39AB9A496E4F">
    <w:name w:val="3CF438196D49482BBB8C39AB9A496E4F"/>
    <w:rsid w:val="005D2D99"/>
  </w:style>
  <w:style w:type="paragraph" w:customStyle="1" w:styleId="42A6410CC9D24037BC74C07C7D09D713">
    <w:name w:val="42A6410CC9D24037BC74C07C7D09D713"/>
    <w:rsid w:val="005D2D99"/>
  </w:style>
  <w:style w:type="paragraph" w:customStyle="1" w:styleId="02DA68F0D2A9455BBFF005C53E20AA43">
    <w:name w:val="02DA68F0D2A9455BBFF005C53E20AA43"/>
    <w:rsid w:val="005D2D99"/>
  </w:style>
  <w:style w:type="paragraph" w:customStyle="1" w:styleId="03A248BA296844DEAE90D2406D7BB6DF">
    <w:name w:val="03A248BA296844DEAE90D2406D7BB6DF"/>
    <w:rsid w:val="005D2D99"/>
  </w:style>
  <w:style w:type="paragraph" w:customStyle="1" w:styleId="39D63849E443488380FAF886A8888CAD">
    <w:name w:val="39D63849E443488380FAF886A8888CAD"/>
    <w:rsid w:val="005D2D99"/>
  </w:style>
  <w:style w:type="paragraph" w:customStyle="1" w:styleId="F97F3B4842F1458A9839BD2E430078C6">
    <w:name w:val="F97F3B4842F1458A9839BD2E430078C6"/>
    <w:rsid w:val="005D2D99"/>
  </w:style>
  <w:style w:type="paragraph" w:customStyle="1" w:styleId="7D3E66F81BD5435E80E0C682CADA3DA1">
    <w:name w:val="7D3E66F81BD5435E80E0C682CADA3DA1"/>
    <w:rsid w:val="005D2D99"/>
  </w:style>
  <w:style w:type="paragraph" w:customStyle="1" w:styleId="531BEF282891436D99B2B1A7A5CC9D30">
    <w:name w:val="531BEF282891436D99B2B1A7A5CC9D30"/>
    <w:rsid w:val="005D2D99"/>
  </w:style>
  <w:style w:type="paragraph" w:customStyle="1" w:styleId="EE38043E6ACA43328B68D6088F920A36">
    <w:name w:val="EE38043E6ACA43328B68D6088F920A36"/>
    <w:rsid w:val="005D2D99"/>
  </w:style>
  <w:style w:type="paragraph" w:customStyle="1" w:styleId="7A3448082D624C87B6425DC9854792EA">
    <w:name w:val="7A3448082D624C87B6425DC9854792EA"/>
    <w:rsid w:val="005D2D99"/>
  </w:style>
  <w:style w:type="paragraph" w:customStyle="1" w:styleId="E2FC61BA884D4DEAA516B33036532973">
    <w:name w:val="E2FC61BA884D4DEAA516B33036532973"/>
    <w:rsid w:val="005D2D99"/>
  </w:style>
  <w:style w:type="paragraph" w:customStyle="1" w:styleId="377FADAFDECF4B48815D8E8EE0EBDC6E">
    <w:name w:val="377FADAFDECF4B48815D8E8EE0EBDC6E"/>
    <w:rsid w:val="0059614C"/>
  </w:style>
  <w:style w:type="paragraph" w:customStyle="1" w:styleId="AA25D9F6736A4B68853B314BFCA5D4D9">
    <w:name w:val="AA25D9F6736A4B68853B314BFCA5D4D9"/>
    <w:rsid w:val="00C425A3"/>
  </w:style>
  <w:style w:type="paragraph" w:customStyle="1" w:styleId="91147042D2EB4CEFAB5D8CB1C1BD86EB">
    <w:name w:val="91147042D2EB4CEFAB5D8CB1C1BD86EB"/>
    <w:rsid w:val="00BB36FC"/>
  </w:style>
  <w:style w:type="paragraph" w:customStyle="1" w:styleId="B54B4596269342E494D3857E242DAD8A">
    <w:name w:val="B54B4596269342E494D3857E242DAD8A"/>
    <w:rsid w:val="00CF3C07"/>
  </w:style>
  <w:style w:type="paragraph" w:customStyle="1" w:styleId="94F0718069984A7A8966020559DACE48">
    <w:name w:val="94F0718069984A7A8966020559DACE48"/>
    <w:rsid w:val="00CF3C07"/>
  </w:style>
  <w:style w:type="paragraph" w:customStyle="1" w:styleId="E8F3656EC06E4B4E86BC8B119703B2AE">
    <w:name w:val="E8F3656EC06E4B4E86BC8B119703B2AE"/>
    <w:rsid w:val="00CF3C07"/>
  </w:style>
  <w:style w:type="paragraph" w:customStyle="1" w:styleId="BF044189183D43A38D73A11E45E5C48A">
    <w:name w:val="BF044189183D43A38D73A11E45E5C48A"/>
    <w:rsid w:val="00CF3C07"/>
  </w:style>
  <w:style w:type="paragraph" w:customStyle="1" w:styleId="9A18B44B986C4926A53524FD6EE46C12">
    <w:name w:val="9A18B44B986C4926A53524FD6EE46C12"/>
    <w:rsid w:val="00CF3C07"/>
  </w:style>
  <w:style w:type="paragraph" w:customStyle="1" w:styleId="FE84DB64288347179D0721C62746F75A">
    <w:name w:val="FE84DB64288347179D0721C62746F75A"/>
    <w:rsid w:val="00CF3C07"/>
  </w:style>
  <w:style w:type="paragraph" w:customStyle="1" w:styleId="CBC4FA82503D4A1983D298500A37B425">
    <w:name w:val="CBC4FA82503D4A1983D298500A37B425"/>
    <w:rsid w:val="00CF3C07"/>
  </w:style>
  <w:style w:type="paragraph" w:customStyle="1" w:styleId="53CADEEB75164DE497A0466A81FC97FC">
    <w:name w:val="53CADEEB75164DE497A0466A81FC97FC"/>
    <w:rsid w:val="00CF3C07"/>
  </w:style>
  <w:style w:type="paragraph" w:customStyle="1" w:styleId="91D742B9B3DF4566B6ED1D8287128384">
    <w:name w:val="91D742B9B3DF4566B6ED1D8287128384"/>
    <w:rsid w:val="00CF3C07"/>
  </w:style>
  <w:style w:type="paragraph" w:customStyle="1" w:styleId="F5E8E074B804427781231A880C7024D4">
    <w:name w:val="F5E8E074B804427781231A880C7024D4"/>
    <w:rsid w:val="00CF3C07"/>
  </w:style>
  <w:style w:type="paragraph" w:customStyle="1" w:styleId="9398D071CC5B486EB6E0FC689EDB86D6">
    <w:name w:val="9398D071CC5B486EB6E0FC689EDB86D6"/>
    <w:rsid w:val="00CF3C07"/>
  </w:style>
  <w:style w:type="paragraph" w:customStyle="1" w:styleId="23076407DD9F41C697B5392C5790A60A">
    <w:name w:val="23076407DD9F41C697B5392C5790A60A"/>
    <w:rsid w:val="00CF3C07"/>
  </w:style>
  <w:style w:type="paragraph" w:customStyle="1" w:styleId="695B9F6E3FF14275867F4EC5B61AF8C7">
    <w:name w:val="695B9F6E3FF14275867F4EC5B61AF8C7"/>
    <w:rsid w:val="00CF3C07"/>
  </w:style>
  <w:style w:type="paragraph" w:customStyle="1" w:styleId="99F58FDDBF01424EA419422C47882840">
    <w:name w:val="99F58FDDBF01424EA419422C47882840"/>
    <w:rsid w:val="00CF3C07"/>
  </w:style>
  <w:style w:type="paragraph" w:customStyle="1" w:styleId="3C328861AF1F4301A9681B359C0F0191">
    <w:name w:val="3C328861AF1F4301A9681B359C0F0191"/>
    <w:rsid w:val="00CF3C07"/>
  </w:style>
  <w:style w:type="paragraph" w:customStyle="1" w:styleId="03100ABDE7D146B291D7B2719AD0B371">
    <w:name w:val="03100ABDE7D146B291D7B2719AD0B371"/>
    <w:rsid w:val="00CF3C07"/>
  </w:style>
  <w:style w:type="paragraph" w:customStyle="1" w:styleId="70B9B3AE566B4FD0A47EE72AB949523E">
    <w:name w:val="70B9B3AE566B4FD0A47EE72AB949523E"/>
    <w:rsid w:val="00CF3C07"/>
  </w:style>
  <w:style w:type="paragraph" w:customStyle="1" w:styleId="C57B6C315A624379869349E10AE254C7">
    <w:name w:val="C57B6C315A624379869349E10AE254C7"/>
    <w:rsid w:val="00CF3C07"/>
  </w:style>
  <w:style w:type="paragraph" w:customStyle="1" w:styleId="6F4F47506AD74A41A9D4C8B1F6E21CEC">
    <w:name w:val="6F4F47506AD74A41A9D4C8B1F6E21CEC"/>
    <w:rsid w:val="00CF3C07"/>
  </w:style>
  <w:style w:type="paragraph" w:customStyle="1" w:styleId="98450BA0289745B3B484F5D5A6FC517E">
    <w:name w:val="98450BA0289745B3B484F5D5A6FC517E"/>
    <w:rsid w:val="00CF3C07"/>
  </w:style>
  <w:style w:type="paragraph" w:customStyle="1" w:styleId="1DF159B62FCD4AE5994AFC525ADB7FB8">
    <w:name w:val="1DF159B62FCD4AE5994AFC525ADB7FB8"/>
    <w:rsid w:val="00CF3C07"/>
  </w:style>
  <w:style w:type="paragraph" w:customStyle="1" w:styleId="D58A641B54CB4D0BBE4D2B2C835A01DD">
    <w:name w:val="D58A641B54CB4D0BBE4D2B2C835A01DD"/>
    <w:rsid w:val="00CF3C07"/>
  </w:style>
  <w:style w:type="paragraph" w:customStyle="1" w:styleId="18985169BE574603A0F5885F3C950AB2">
    <w:name w:val="18985169BE574603A0F5885F3C950AB2"/>
    <w:rsid w:val="00CF3C07"/>
  </w:style>
  <w:style w:type="paragraph" w:customStyle="1" w:styleId="E7D71C5366CA455A962A3295985B1482">
    <w:name w:val="E7D71C5366CA455A962A3295985B1482"/>
    <w:rsid w:val="00CF3C07"/>
  </w:style>
  <w:style w:type="paragraph" w:customStyle="1" w:styleId="93FE62E8C324478E8EB0D6EF8FAC1583">
    <w:name w:val="93FE62E8C324478E8EB0D6EF8FAC1583"/>
    <w:rsid w:val="00CF3C07"/>
  </w:style>
  <w:style w:type="paragraph" w:customStyle="1" w:styleId="4862463B3C6847FD9107B1FE422099E4">
    <w:name w:val="4862463B3C6847FD9107B1FE422099E4"/>
    <w:rsid w:val="00CF3C07"/>
  </w:style>
  <w:style w:type="paragraph" w:customStyle="1" w:styleId="D28DB7CE9BF34903BF2F30292B4FEA76">
    <w:name w:val="D28DB7CE9BF34903BF2F30292B4FEA76"/>
    <w:rsid w:val="00CF3C07"/>
  </w:style>
  <w:style w:type="paragraph" w:customStyle="1" w:styleId="14F3E1809F9B40588D2E4E4815283DC0">
    <w:name w:val="14F3E1809F9B40588D2E4E4815283DC0"/>
    <w:rsid w:val="00CF3C07"/>
  </w:style>
  <w:style w:type="paragraph" w:customStyle="1" w:styleId="882803229F444D529302EDB43BB79BDA">
    <w:name w:val="882803229F444D529302EDB43BB79BDA"/>
    <w:rsid w:val="00CF3C07"/>
  </w:style>
  <w:style w:type="paragraph" w:customStyle="1" w:styleId="BB43C72BC4E24FE9A5A71796AE1BB050">
    <w:name w:val="BB43C72BC4E24FE9A5A71796AE1BB050"/>
    <w:rsid w:val="00CF3C07"/>
  </w:style>
  <w:style w:type="paragraph" w:customStyle="1" w:styleId="A2D9206F77A84D998B6590C008FED467">
    <w:name w:val="A2D9206F77A84D998B6590C008FED467"/>
    <w:rsid w:val="00CF3C07"/>
  </w:style>
  <w:style w:type="paragraph" w:customStyle="1" w:styleId="23556A7FCA394685873D965BE4578A19">
    <w:name w:val="23556A7FCA394685873D965BE4578A19"/>
    <w:rsid w:val="00CF3C07"/>
  </w:style>
  <w:style w:type="paragraph" w:customStyle="1" w:styleId="EDB7F77BA7C34F95913B9D5ABA1A44BC">
    <w:name w:val="EDB7F77BA7C34F95913B9D5ABA1A44BC"/>
    <w:rsid w:val="00CF3C07"/>
  </w:style>
  <w:style w:type="paragraph" w:customStyle="1" w:styleId="51ECE21BA75047F19E1A17732416A402">
    <w:name w:val="51ECE21BA75047F19E1A17732416A402"/>
    <w:rsid w:val="00CF3C07"/>
  </w:style>
  <w:style w:type="paragraph" w:customStyle="1" w:styleId="49630535819743C78AAC8AFC1A7A03FB">
    <w:name w:val="49630535819743C78AAC8AFC1A7A03FB"/>
    <w:rsid w:val="00CF3C07"/>
  </w:style>
  <w:style w:type="paragraph" w:customStyle="1" w:styleId="78738277A29343EEB2A4748F7DFFA1D7">
    <w:name w:val="78738277A29343EEB2A4748F7DFFA1D7"/>
    <w:rsid w:val="00CF3C07"/>
  </w:style>
  <w:style w:type="paragraph" w:customStyle="1" w:styleId="5EFE107545E14B30932890731E0BFE06">
    <w:name w:val="5EFE107545E14B30932890731E0BFE06"/>
    <w:rsid w:val="00CF3C07"/>
  </w:style>
  <w:style w:type="paragraph" w:customStyle="1" w:styleId="6360175B0D1C42EAB9B09057873B4DF6">
    <w:name w:val="6360175B0D1C42EAB9B09057873B4DF6"/>
    <w:rsid w:val="00CF3C07"/>
  </w:style>
  <w:style w:type="paragraph" w:customStyle="1" w:styleId="FD94426096C4414CAAA88DEC7931568C">
    <w:name w:val="FD94426096C4414CAAA88DEC7931568C"/>
    <w:rsid w:val="00CF3C07"/>
  </w:style>
  <w:style w:type="paragraph" w:customStyle="1" w:styleId="D5D91EDBD6974605A79346CBE24218E9">
    <w:name w:val="D5D91EDBD6974605A79346CBE24218E9"/>
    <w:rsid w:val="00CF3C07"/>
  </w:style>
  <w:style w:type="paragraph" w:customStyle="1" w:styleId="8D8A592B30A84156881E50115528EF10">
    <w:name w:val="8D8A592B30A84156881E50115528EF10"/>
    <w:rsid w:val="00CF3C07"/>
  </w:style>
  <w:style w:type="paragraph" w:customStyle="1" w:styleId="FFEC130E59BA451A8202601DD2254739">
    <w:name w:val="FFEC130E59BA451A8202601DD2254739"/>
    <w:rsid w:val="00CF3C07"/>
  </w:style>
  <w:style w:type="paragraph" w:customStyle="1" w:styleId="03AAD40C3CDE46ED8EB5CB776D61E6BD">
    <w:name w:val="03AAD40C3CDE46ED8EB5CB776D61E6BD"/>
    <w:rsid w:val="00CF3C07"/>
  </w:style>
  <w:style w:type="paragraph" w:customStyle="1" w:styleId="919250D66A41469F810BB218434BFEED">
    <w:name w:val="919250D66A41469F810BB218434BFEED"/>
    <w:rsid w:val="00CF3C07"/>
  </w:style>
  <w:style w:type="paragraph" w:customStyle="1" w:styleId="84EFBE5093D048E09EDBBB71E7494984">
    <w:name w:val="84EFBE5093D048E09EDBBB71E7494984"/>
    <w:rsid w:val="00CF3C07"/>
  </w:style>
  <w:style w:type="paragraph" w:customStyle="1" w:styleId="A45A60A66E0A402DA5D822CF54C615C8">
    <w:name w:val="A45A60A66E0A402DA5D822CF54C615C8"/>
    <w:rsid w:val="00CF3C07"/>
  </w:style>
  <w:style w:type="paragraph" w:customStyle="1" w:styleId="F05126F9641648FFB9E558657F0D4E1E">
    <w:name w:val="F05126F9641648FFB9E558657F0D4E1E"/>
    <w:rsid w:val="00CF3C07"/>
  </w:style>
  <w:style w:type="paragraph" w:customStyle="1" w:styleId="0B4FB0342F4C4D368DF4EC08881E9A68">
    <w:name w:val="0B4FB0342F4C4D368DF4EC08881E9A68"/>
    <w:rsid w:val="00CF3C07"/>
  </w:style>
  <w:style w:type="paragraph" w:customStyle="1" w:styleId="6FE17ADBACCB462CBAC13962DFC1E2ED">
    <w:name w:val="6FE17ADBACCB462CBAC13962DFC1E2ED"/>
    <w:rsid w:val="00CF3C07"/>
  </w:style>
  <w:style w:type="paragraph" w:customStyle="1" w:styleId="A1DABC6AB8AC4A3C83C32BFD1717FE8F">
    <w:name w:val="A1DABC6AB8AC4A3C83C32BFD1717FE8F"/>
    <w:rsid w:val="00CF3C07"/>
  </w:style>
  <w:style w:type="paragraph" w:customStyle="1" w:styleId="DBE203FB78654DDC87803EC2A5FAFC62">
    <w:name w:val="DBE203FB78654DDC87803EC2A5FAFC62"/>
    <w:rsid w:val="00CF3C07"/>
  </w:style>
  <w:style w:type="paragraph" w:customStyle="1" w:styleId="FDD9DC8D1D8B442D98D1897EE286AAF6">
    <w:name w:val="FDD9DC8D1D8B442D98D1897EE286AAF6"/>
    <w:rsid w:val="00CF3C07"/>
  </w:style>
  <w:style w:type="paragraph" w:customStyle="1" w:styleId="3FDCF808DDA54F7CB02619E57900A5E1">
    <w:name w:val="3FDCF808DDA54F7CB02619E57900A5E1"/>
    <w:rsid w:val="00CF3C07"/>
  </w:style>
  <w:style w:type="paragraph" w:customStyle="1" w:styleId="670AE2496A254727AB3CB0B9E1BEB708">
    <w:name w:val="670AE2496A254727AB3CB0B9E1BEB708"/>
    <w:rsid w:val="00CF3C07"/>
  </w:style>
  <w:style w:type="paragraph" w:customStyle="1" w:styleId="D64682258D264243823FB770C8E6576D">
    <w:name w:val="D64682258D264243823FB770C8E6576D"/>
    <w:rsid w:val="00CF3C07"/>
  </w:style>
  <w:style w:type="paragraph" w:customStyle="1" w:styleId="32B04D5995E641FC95B9370353D82807">
    <w:name w:val="32B04D5995E641FC95B9370353D82807"/>
    <w:rsid w:val="00CF3C07"/>
  </w:style>
  <w:style w:type="paragraph" w:customStyle="1" w:styleId="7D95ACCA8C0B4C0E8CF21AF6B7C4900A">
    <w:name w:val="7D95ACCA8C0B4C0E8CF21AF6B7C4900A"/>
    <w:rsid w:val="00CF3C07"/>
  </w:style>
  <w:style w:type="paragraph" w:customStyle="1" w:styleId="7BE4DA72A12A44909D4F1AAAE1D9463B">
    <w:name w:val="7BE4DA72A12A44909D4F1AAAE1D9463B"/>
    <w:rsid w:val="00CF3C07"/>
  </w:style>
  <w:style w:type="paragraph" w:customStyle="1" w:styleId="2C586BFB36BA4F1D9B364AC430BB5F97">
    <w:name w:val="2C586BFB36BA4F1D9B364AC430BB5F97"/>
    <w:rsid w:val="00CF3C07"/>
  </w:style>
  <w:style w:type="paragraph" w:customStyle="1" w:styleId="25A6262110CE4575954C7B988CFC99DC">
    <w:name w:val="25A6262110CE4575954C7B988CFC99DC"/>
    <w:rsid w:val="00CF3C07"/>
  </w:style>
  <w:style w:type="paragraph" w:customStyle="1" w:styleId="DBDBEFCD8B3F49ED90925583FE73C7B9">
    <w:name w:val="DBDBEFCD8B3F49ED90925583FE73C7B9"/>
    <w:rsid w:val="00CF3C07"/>
  </w:style>
  <w:style w:type="paragraph" w:customStyle="1" w:styleId="936DA813FD0E47E6B85FDAEF8F80A314">
    <w:name w:val="936DA813FD0E47E6B85FDAEF8F80A314"/>
    <w:rsid w:val="00CF3C07"/>
  </w:style>
  <w:style w:type="paragraph" w:customStyle="1" w:styleId="C86BCC7317EB493E9CC0385BA342E429">
    <w:name w:val="C86BCC7317EB493E9CC0385BA342E429"/>
    <w:rsid w:val="00CF3C07"/>
  </w:style>
  <w:style w:type="paragraph" w:customStyle="1" w:styleId="6E08C49716574653B25863B50D02E0A7">
    <w:name w:val="6E08C49716574653B25863B50D02E0A7"/>
    <w:rsid w:val="00CF3C07"/>
  </w:style>
  <w:style w:type="paragraph" w:customStyle="1" w:styleId="6C85F7BE57204E8793801DE808768D7F">
    <w:name w:val="6C85F7BE57204E8793801DE808768D7F"/>
    <w:rsid w:val="00CF3C07"/>
  </w:style>
  <w:style w:type="paragraph" w:customStyle="1" w:styleId="0462792D98A44D72AF9F689CFC1F2F44">
    <w:name w:val="0462792D98A44D72AF9F689CFC1F2F44"/>
    <w:rsid w:val="00CF3C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 2006" Version="2006"/>
</file>

<file path=customXml/itemProps1.xml><?xml version="1.0" encoding="utf-8"?>
<ds:datastoreItem xmlns:ds="http://schemas.openxmlformats.org/officeDocument/2006/customXml" ds:itemID="{9E70A1F1-D790-4D5A-8070-19229844A2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490</TotalTime>
  <Pages>26</Pages>
  <Words>2685</Words>
  <Characters>15306</Characters>
  <Application>Microsoft Office Word</Application>
  <DocSecurity>0</DocSecurity>
  <Lines>127</Lines>
  <Paragraphs>35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17956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Tamnuwat</dc:creator>
  <cp:keywords/>
  <dc:description/>
  <cp:lastModifiedBy>Atiwitch Muongsorn</cp:lastModifiedBy>
  <cp:revision>49</cp:revision>
  <cp:lastPrinted>2019-11-26T08:31:00Z</cp:lastPrinted>
  <dcterms:created xsi:type="dcterms:W3CDTF">2019-11-25T06:37:00Z</dcterms:created>
  <dcterms:modified xsi:type="dcterms:W3CDTF">2019-11-26T16:13:00Z</dcterms:modified>
</cp:coreProperties>
</file>