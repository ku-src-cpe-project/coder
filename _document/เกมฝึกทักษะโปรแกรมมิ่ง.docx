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0596EF" w14:textId="77777777" w:rsidR="001901B6" w:rsidRPr="002D6188" w:rsidRDefault="00726288" w:rsidP="002A7765">
      <w:pPr>
        <w:jc w:val="center"/>
        <w:rPr>
          <w:rFonts w:ascii="TH Sarabun New" w:hAnsi="TH Sarabun New" w:cs="TH Sarabun New"/>
          <w:sz w:val="36"/>
          <w:szCs w:val="36"/>
        </w:rPr>
      </w:pPr>
      <w:bookmarkStart w:id="0" w:name="_Hlk22216224"/>
      <w:bookmarkStart w:id="1" w:name="_Hlk25618046"/>
      <w:bookmarkEnd w:id="0"/>
      <w:r w:rsidRPr="002D6188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DCB0DD4" wp14:editId="01DE5948">
            <wp:extent cx="1233578" cy="1187523"/>
            <wp:effectExtent l="0" t="0" r="5080" b="0"/>
            <wp:docPr id="1" name="Picture 1" descr="logok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ku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819" cy="119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BFF60" w14:textId="77777777" w:rsidR="00726288" w:rsidRPr="002D6188" w:rsidRDefault="00726288" w:rsidP="002A776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โครงงานวิศวกรรมคอมพิวเตอร์</w:t>
      </w:r>
    </w:p>
    <w:p w14:paraId="5F00FAB0" w14:textId="77777777" w:rsidR="006F1EFA" w:rsidRPr="002D6188" w:rsidRDefault="00726288" w:rsidP="00863E41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เรื่อง</w:t>
      </w:r>
    </w:p>
    <w:p w14:paraId="439E12AC" w14:textId="77777777" w:rsidR="00446848" w:rsidRPr="002D6188" w:rsidRDefault="00F77669" w:rsidP="0044684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sdt>
        <w:sdtPr>
          <w:rPr>
            <w:rFonts w:ascii="TH Sarabun New" w:hAnsi="TH Sarabun New" w:cs="TH Sarabun New"/>
            <w:b/>
            <w:bCs/>
            <w:sz w:val="36"/>
            <w:szCs w:val="36"/>
          </w:rPr>
          <w:id w:val="1706907465"/>
          <w:placeholder>
            <w:docPart w:val="26A8B81A05904244B8044764844F53BB"/>
          </w:placeholder>
        </w:sdtPr>
        <w:sdtEndPr/>
        <w:sdtContent>
          <w:r w:rsidR="00446848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เกมฝึกทักษะโปรแกรมมิ่ง</w:t>
          </w:r>
        </w:sdtContent>
      </w:sdt>
    </w:p>
    <w:p w14:paraId="223F1712" w14:textId="77777777" w:rsidR="00726288" w:rsidRPr="002D6188" w:rsidRDefault="00446848" w:rsidP="0044684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</w:rPr>
        <w:t xml:space="preserve"> </w:t>
      </w:r>
      <w:sdt>
        <w:sdtPr>
          <w:rPr>
            <w:rFonts w:ascii="TH Sarabun New" w:hAnsi="TH Sarabun New" w:cs="TH Sarabun New"/>
            <w:b/>
            <w:bCs/>
            <w:sz w:val="36"/>
            <w:szCs w:val="36"/>
          </w:rPr>
          <w:id w:val="-639102087"/>
          <w:placeholder>
            <w:docPart w:val="5D82315B7E09476DB6F9386E110FEDDB"/>
          </w:placeholder>
        </w:sdtPr>
        <w:sdtEndPr/>
        <w:sdtContent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</w:rPr>
            <w:t>Coder</w:t>
          </w:r>
        </w:sdtContent>
      </w:sdt>
    </w:p>
    <w:p w14:paraId="6964C50F" w14:textId="77777777" w:rsidR="00863E41" w:rsidRPr="002D6188" w:rsidRDefault="00863E41" w:rsidP="00863E41">
      <w:pPr>
        <w:spacing w:before="240" w:after="0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จัดทำโดย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0"/>
      </w:tblGrid>
      <w:tr w:rsidR="00863E41" w:rsidRPr="002D6188" w14:paraId="1DABECE4" w14:textId="77777777" w:rsidTr="008C4322">
        <w:tc>
          <w:tcPr>
            <w:tcW w:w="9350" w:type="dxa"/>
            <w:vAlign w:val="center"/>
          </w:tcPr>
          <w:p w14:paraId="59E8C124" w14:textId="77777777" w:rsidR="00A20F3C" w:rsidRPr="002D6188" w:rsidRDefault="00F46503" w:rsidP="008C4322">
            <w:pPr>
              <w:pStyle w:val="ListParagraph"/>
              <w:numPr>
                <w:ilvl w:val="0"/>
                <w:numId w:val="3"/>
              </w:numPr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นาย จิรพัชร์</w:t>
            </w: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</w:rPr>
              <w:t xml:space="preserve"> </w:t>
            </w:r>
            <w:r w:rsidR="00A20F3C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เหลืองรุ่งเกียรติ 5930300143</w:t>
            </w:r>
          </w:p>
          <w:p w14:paraId="5146631C" w14:textId="77777777" w:rsidR="00A20F3C" w:rsidRPr="002D6188" w:rsidRDefault="00446848" w:rsidP="008C4322">
            <w:pPr>
              <w:pStyle w:val="ListParagraph"/>
              <w:numPr>
                <w:ilvl w:val="0"/>
                <w:numId w:val="3"/>
              </w:numPr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นาย อติวิชญ์ ม่วงศ</w:t>
            </w:r>
            <w:r w:rsidR="00A20F3C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ร 5930300968</w:t>
            </w:r>
          </w:p>
          <w:p w14:paraId="14550BA1" w14:textId="77777777" w:rsidR="00863E41" w:rsidRPr="002D6188" w:rsidRDefault="00863E41" w:rsidP="00A20F3C">
            <w:pPr>
              <w:pStyle w:val="ListParagraph"/>
              <w:numPr>
                <w:ilvl w:val="0"/>
                <w:numId w:val="0"/>
              </w:numPr>
              <w:ind w:left="720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</w:p>
        </w:tc>
      </w:tr>
    </w:tbl>
    <w:p w14:paraId="67ABB2A7" w14:textId="77777777" w:rsidR="009F5540" w:rsidRPr="002D6188" w:rsidRDefault="00726288" w:rsidP="00863E41">
      <w:pPr>
        <w:spacing w:before="240" w:after="0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ได้รับพิจารณาเห็นชอบโดย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10"/>
        <w:gridCol w:w="6750"/>
      </w:tblGrid>
      <w:tr w:rsidR="009F5540" w:rsidRPr="002D6188" w14:paraId="73400105" w14:textId="77777777" w:rsidTr="00446848">
        <w:tc>
          <w:tcPr>
            <w:tcW w:w="2610" w:type="dxa"/>
          </w:tcPr>
          <w:p w14:paraId="40F1A9FA" w14:textId="77777777" w:rsidR="009F5540" w:rsidRPr="002D6188" w:rsidRDefault="009F5540" w:rsidP="00D41526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อาจารย์ที่ปรึกษาโครงงาน</w:t>
            </w:r>
          </w:p>
        </w:tc>
        <w:tc>
          <w:tcPr>
            <w:tcW w:w="6750" w:type="dxa"/>
          </w:tcPr>
          <w:p w14:paraId="1212B896" w14:textId="77777777" w:rsidR="009F5540" w:rsidRPr="002D6188" w:rsidRDefault="009F5540" w:rsidP="00446848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vertAlign w:val="subscript"/>
              </w:rPr>
              <w:t>……………………………………………………………………………………………</w:t>
            </w:r>
          </w:p>
        </w:tc>
      </w:tr>
      <w:tr w:rsidR="009F5540" w:rsidRPr="002D6188" w14:paraId="4CD26C23" w14:textId="77777777" w:rsidTr="00446848">
        <w:tc>
          <w:tcPr>
            <w:tcW w:w="2610" w:type="dxa"/>
          </w:tcPr>
          <w:p w14:paraId="7974154C" w14:textId="77777777" w:rsidR="009F5540" w:rsidRPr="002D6188" w:rsidRDefault="009F5540" w:rsidP="006F1EFA">
            <w:pPr>
              <w:spacing w:before="240" w:line="360" w:lineRule="auto"/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6750" w:type="dxa"/>
          </w:tcPr>
          <w:p w14:paraId="756207CE" w14:textId="77777777" w:rsidR="009F5540" w:rsidRPr="002D6188" w:rsidRDefault="009F5540" w:rsidP="002A7765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r w:rsidR="00117862"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อ.ดร.อดิศักดิ์ สุภีสุน</w:t>
            </w:r>
            <w:r w:rsidR="002A7765"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)</w:t>
            </w:r>
          </w:p>
        </w:tc>
      </w:tr>
      <w:tr w:rsidR="009F5540" w:rsidRPr="002D6188" w14:paraId="61FE4D5D" w14:textId="77777777" w:rsidTr="00446848">
        <w:tc>
          <w:tcPr>
            <w:tcW w:w="2610" w:type="dxa"/>
          </w:tcPr>
          <w:p w14:paraId="3F8B4FC2" w14:textId="77777777" w:rsidR="009F5540" w:rsidRPr="002D6188" w:rsidRDefault="009F5540" w:rsidP="00D41526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กรรมการโครงงาน</w:t>
            </w:r>
          </w:p>
        </w:tc>
        <w:tc>
          <w:tcPr>
            <w:tcW w:w="6750" w:type="dxa"/>
          </w:tcPr>
          <w:p w14:paraId="5E7FA588" w14:textId="77777777" w:rsidR="009F5540" w:rsidRPr="002D6188" w:rsidRDefault="009F5540" w:rsidP="00446848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vertAlign w:val="subscript"/>
              </w:rPr>
              <w:t>……………………………………………………………………………………………</w:t>
            </w:r>
          </w:p>
        </w:tc>
      </w:tr>
      <w:tr w:rsidR="009F5540" w:rsidRPr="002D6188" w14:paraId="7064CA87" w14:textId="77777777" w:rsidTr="00446848">
        <w:tc>
          <w:tcPr>
            <w:tcW w:w="2610" w:type="dxa"/>
          </w:tcPr>
          <w:p w14:paraId="73EAC565" w14:textId="77777777" w:rsidR="009F5540" w:rsidRPr="002D6188" w:rsidRDefault="009F5540" w:rsidP="006F1EFA">
            <w:pPr>
              <w:spacing w:before="240" w:line="360" w:lineRule="auto"/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6750" w:type="dxa"/>
          </w:tcPr>
          <w:p w14:paraId="10A3A104" w14:textId="77777777" w:rsidR="009F5540" w:rsidRPr="002D6188" w:rsidRDefault="002A7765" w:rsidP="00371BE5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tag w:val="กรรมการโครงงาน"/>
                <w:id w:val="707228263"/>
                <w:placeholder>
                  <w:docPart w:val="B6D0E95525A74B8AB964704374AACCF5"/>
                </w:placeholder>
              </w:sdtPr>
              <w:sdtEndPr/>
              <w:sdtContent>
                <w:r w:rsidR="00446848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อาจารย์ </w:t>
                </w:r>
                <w:r w:rsidR="00117862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กรวิทย์ ออกผล</w:t>
                </w:r>
              </w:sdtContent>
            </w:sdt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)</w:t>
            </w:r>
          </w:p>
        </w:tc>
      </w:tr>
      <w:tr w:rsidR="009F5540" w:rsidRPr="002D6188" w14:paraId="77795E9C" w14:textId="77777777" w:rsidTr="00446848">
        <w:tc>
          <w:tcPr>
            <w:tcW w:w="2610" w:type="dxa"/>
          </w:tcPr>
          <w:p w14:paraId="65BA8019" w14:textId="77777777" w:rsidR="009F5540" w:rsidRPr="002D6188" w:rsidRDefault="009F5540" w:rsidP="00D41526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กรรมการโครงงาน</w:t>
            </w:r>
          </w:p>
        </w:tc>
        <w:tc>
          <w:tcPr>
            <w:tcW w:w="6750" w:type="dxa"/>
          </w:tcPr>
          <w:p w14:paraId="3ED11E04" w14:textId="77777777" w:rsidR="009F5540" w:rsidRPr="002D6188" w:rsidRDefault="009F5540" w:rsidP="00446848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vertAlign w:val="subscript"/>
              </w:rPr>
              <w:t>……………………………………………………………………………………………</w:t>
            </w:r>
          </w:p>
        </w:tc>
      </w:tr>
      <w:tr w:rsidR="009F5540" w:rsidRPr="002D6188" w14:paraId="004CB056" w14:textId="77777777" w:rsidTr="00446848">
        <w:trPr>
          <w:trHeight w:val="864"/>
        </w:trPr>
        <w:tc>
          <w:tcPr>
            <w:tcW w:w="2610" w:type="dxa"/>
          </w:tcPr>
          <w:p w14:paraId="062F7ABD" w14:textId="77777777" w:rsidR="009F5540" w:rsidRPr="002D6188" w:rsidRDefault="009F5540" w:rsidP="009F5540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6750" w:type="dxa"/>
          </w:tcPr>
          <w:p w14:paraId="66846612" w14:textId="77777777" w:rsidR="009F5540" w:rsidRPr="002D6188" w:rsidRDefault="002A7765" w:rsidP="00371BE5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r w:rsidR="003E1499"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tag w:val="กรรมการโครงงาน"/>
                <w:id w:val="1613719"/>
                <w:placeholder>
                  <w:docPart w:val="C6A9CE0A0418404A8958DEDE5C8E232B"/>
                </w:placeholder>
              </w:sdtPr>
              <w:sdtEndPr/>
              <w:sdtContent>
                <w:r w:rsidR="00117862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ผศ.ดร.อนันต์ บรรหารสกุล</w:t>
                </w:r>
              </w:sdtContent>
            </w:sdt>
            <w:r w:rsidR="003E1499"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)</w:t>
            </w:r>
          </w:p>
        </w:tc>
      </w:tr>
    </w:tbl>
    <w:p w14:paraId="19158705" w14:textId="77777777" w:rsidR="003835ED" w:rsidRPr="002D6188" w:rsidRDefault="003835ED" w:rsidP="009F5540">
      <w:pPr>
        <w:rPr>
          <w:rFonts w:ascii="TH Sarabun New" w:hAnsi="TH Sarabun New" w:cs="TH Sarabun New"/>
          <w:sz w:val="36"/>
          <w:szCs w:val="36"/>
        </w:rPr>
      </w:pPr>
    </w:p>
    <w:p w14:paraId="69E991FF" w14:textId="77777777" w:rsidR="00726288" w:rsidRPr="002D6188" w:rsidRDefault="00726288" w:rsidP="009F554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ภาควิชาวิศวก</w:t>
      </w:r>
      <w:r w:rsidR="009F5540" w:rsidRPr="002D6188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รรมคอมพิวเตอร์ </w:t>
      </w: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คณะวิศวกรรมศาสตร์ศรีราชา</w:t>
      </w:r>
    </w:p>
    <w:p w14:paraId="4092E146" w14:textId="77777777" w:rsidR="00726288" w:rsidRPr="002D6188" w:rsidRDefault="009F5540" w:rsidP="009F554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มหาวิทยาลัยเกษตรศาสตร์ </w:t>
      </w:r>
      <w:r w:rsidR="00726288" w:rsidRPr="002D6188">
        <w:rPr>
          <w:rFonts w:ascii="TH Sarabun New" w:hAnsi="TH Sarabun New" w:cs="TH Sarabun New"/>
          <w:b/>
          <w:bCs/>
          <w:sz w:val="36"/>
          <w:szCs w:val="36"/>
          <w:cs/>
        </w:rPr>
        <w:t>วิทยาเขตศรีราชา</w:t>
      </w:r>
    </w:p>
    <w:p w14:paraId="5DD90D39" w14:textId="77777777" w:rsidR="003835ED" w:rsidRPr="002D6188" w:rsidRDefault="00D41526" w:rsidP="006F1EF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</w:t>
      </w:r>
      <w:r w:rsidR="003835ED" w:rsidRPr="002D6188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sdt>
        <w:sdtPr>
          <w:rPr>
            <w:rFonts w:ascii="TH Sarabun New" w:hAnsi="TH Sarabun New" w:cs="TH Sarabun New"/>
            <w:b/>
            <w:bCs/>
            <w:sz w:val="36"/>
            <w:szCs w:val="36"/>
            <w:cs/>
          </w:rPr>
          <w:id w:val="622354877"/>
          <w:placeholder>
            <w:docPart w:val="B3B6E46574324947810DD1EEB0EE5B59"/>
          </w:placeholder>
        </w:sdtPr>
        <w:sdtEndPr/>
        <w:sdtContent>
          <w:r w:rsidR="00446848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2562</w:t>
          </w:r>
        </w:sdtContent>
      </w:sdt>
    </w:p>
    <w:p w14:paraId="6ADD38E5" w14:textId="77777777" w:rsidR="000773D6" w:rsidRPr="002D6188" w:rsidRDefault="000773D6">
      <w:pPr>
        <w:rPr>
          <w:rFonts w:ascii="TH Sarabun New" w:hAnsi="TH Sarabun New" w:cs="TH Sarabun New"/>
          <w:sz w:val="36"/>
          <w:szCs w:val="36"/>
        </w:rPr>
        <w:sectPr w:rsidR="000773D6" w:rsidRPr="002D6188" w:rsidSect="00CF72A7">
          <w:pgSz w:w="12240" w:h="15840"/>
          <w:pgMar w:top="567" w:right="1440" w:bottom="851" w:left="1440" w:header="708" w:footer="708" w:gutter="0"/>
          <w:cols w:space="708"/>
          <w:docGrid w:linePitch="435"/>
        </w:sectPr>
      </w:pPr>
    </w:p>
    <w:p w14:paraId="43DC8654" w14:textId="77777777" w:rsidR="00F765E4" w:rsidRPr="002D6188" w:rsidRDefault="00F77669" w:rsidP="00F765E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sdt>
        <w:sdtPr>
          <w:rPr>
            <w:rFonts w:ascii="TH Sarabun New" w:hAnsi="TH Sarabun New" w:cs="TH Sarabun New"/>
            <w:b/>
            <w:bCs/>
            <w:sz w:val="36"/>
            <w:szCs w:val="36"/>
          </w:rPr>
          <w:id w:val="-447629288"/>
          <w:placeholder>
            <w:docPart w:val="1C3C2AA8A84843249957099347F7B29C"/>
          </w:placeholder>
        </w:sdtPr>
        <w:sdtEndPr/>
        <w:sdtContent>
          <w:r w:rsidR="00446848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เกมฝึกทักษะโปรแกรมมิ่ง</w:t>
          </w:r>
        </w:sdtContent>
      </w:sdt>
    </w:p>
    <w:sdt>
      <w:sdtPr>
        <w:rPr>
          <w:rFonts w:ascii="TH Sarabun New" w:hAnsi="TH Sarabun New" w:cs="TH Sarabun New"/>
          <w:b/>
          <w:bCs/>
          <w:sz w:val="36"/>
          <w:szCs w:val="36"/>
        </w:rPr>
        <w:id w:val="2037386124"/>
        <w:placeholder>
          <w:docPart w:val="D40F4864809B4769B2CD3539CD331490"/>
        </w:placeholder>
      </w:sdtPr>
      <w:sdtEndPr/>
      <w:sdtContent>
        <w:p w14:paraId="7E1A15F6" w14:textId="77777777" w:rsidR="00F765E4" w:rsidRPr="002D6188" w:rsidRDefault="00446848" w:rsidP="00F765E4">
          <w:pPr>
            <w:jc w:val="center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</w:rPr>
            <w:t>Coder</w:t>
          </w:r>
        </w:p>
      </w:sdtContent>
    </w:sdt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7932"/>
      </w:tblGrid>
      <w:tr w:rsidR="00F765E4" w:rsidRPr="002D6188" w14:paraId="0CEC4E73" w14:textId="77777777" w:rsidTr="00645BC1">
        <w:tc>
          <w:tcPr>
            <w:tcW w:w="1418" w:type="dxa"/>
            <w:vAlign w:val="center"/>
          </w:tcPr>
          <w:p w14:paraId="49C96937" w14:textId="77777777" w:rsidR="00F765E4" w:rsidRPr="002D6188" w:rsidRDefault="00F765E4" w:rsidP="00863E41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2D6188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>ผู้จัดทำ</w:t>
            </w:r>
          </w:p>
        </w:tc>
        <w:tc>
          <w:tcPr>
            <w:tcW w:w="7932" w:type="dxa"/>
            <w:vAlign w:val="center"/>
          </w:tcPr>
          <w:p w14:paraId="4ED63DB8" w14:textId="77777777" w:rsidR="00A20F3C" w:rsidRPr="002D6188" w:rsidRDefault="00A20F3C" w:rsidP="00466234">
            <w:pPr>
              <w:pStyle w:val="ListParagraph"/>
              <w:numPr>
                <w:ilvl w:val="0"/>
                <w:numId w:val="7"/>
              </w:num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นาย จิรพัชร์ เหลืองรุ่งเกียรติ 5930300143</w:t>
            </w:r>
          </w:p>
          <w:p w14:paraId="0C0A946A" w14:textId="77777777" w:rsidR="00F765E4" w:rsidRPr="002D6188" w:rsidRDefault="00446848" w:rsidP="00466234">
            <w:pPr>
              <w:pStyle w:val="ListParagraph"/>
              <w:numPr>
                <w:ilvl w:val="0"/>
                <w:numId w:val="7"/>
              </w:num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นาย อติวิชญ์ ม่วงศ</w:t>
            </w:r>
            <w:r w:rsidR="00A20F3C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ร 5930300968</w:t>
            </w:r>
            <w:r w:rsidR="00863E41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 xml:space="preserve"> </w:t>
            </w:r>
          </w:p>
        </w:tc>
      </w:tr>
    </w:tbl>
    <w:p w14:paraId="608A3E22" w14:textId="77777777" w:rsidR="00F765E4" w:rsidRPr="002D6188" w:rsidRDefault="00F765E4" w:rsidP="00F826E9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7"/>
        <w:gridCol w:w="7223"/>
      </w:tblGrid>
      <w:tr w:rsidR="00F30DCE" w:rsidRPr="002D6188" w14:paraId="263C9A9C" w14:textId="77777777" w:rsidTr="00863E41">
        <w:tc>
          <w:tcPr>
            <w:tcW w:w="2127" w:type="dxa"/>
            <w:vAlign w:val="center"/>
          </w:tcPr>
          <w:p w14:paraId="327E8C92" w14:textId="77777777" w:rsidR="00F30DCE" w:rsidRPr="002D6188" w:rsidRDefault="00F30DCE" w:rsidP="00863E41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2D6188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>อาจารย์ที่ปรึกษา</w:t>
            </w:r>
          </w:p>
        </w:tc>
        <w:tc>
          <w:tcPr>
            <w:tcW w:w="7223" w:type="dxa"/>
            <w:vAlign w:val="center"/>
          </w:tcPr>
          <w:p w14:paraId="3BE39E4C" w14:textId="77777777" w:rsidR="00F30DCE" w:rsidRPr="002D6188" w:rsidRDefault="00F77669" w:rsidP="00446848">
            <w:pPr>
              <w:rPr>
                <w:rFonts w:ascii="TH Sarabun New" w:hAnsi="TH Sarabun New" w:cs="TH Sarabun New"/>
                <w:sz w:val="36"/>
                <w:szCs w:val="36"/>
              </w:rPr>
            </w:pP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-568271704"/>
                <w:placeholder>
                  <w:docPart w:val="C9B32C1B17D64E77843DB9E9E63010A5"/>
                </w:placeholder>
              </w:sdtPr>
              <w:sdtEndPr/>
              <w:sdtContent>
                <w:r w:rsidR="00446848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อาจารย์ อดิศักดิ์ สุภีสุน</w:t>
                </w:r>
              </w:sdtContent>
            </w:sdt>
          </w:p>
        </w:tc>
      </w:tr>
    </w:tbl>
    <w:p w14:paraId="7E0413B5" w14:textId="77777777" w:rsidR="00F30DCE" w:rsidRPr="002D6188" w:rsidRDefault="00F30DCE" w:rsidP="00F826E9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9"/>
        <w:gridCol w:w="5381"/>
      </w:tblGrid>
      <w:tr w:rsidR="00F30DCE" w:rsidRPr="002D6188" w14:paraId="1F589EFE" w14:textId="77777777" w:rsidTr="00F30DCE">
        <w:tc>
          <w:tcPr>
            <w:tcW w:w="3969" w:type="dxa"/>
          </w:tcPr>
          <w:p w14:paraId="7D74FA11" w14:textId="77777777" w:rsidR="00F30DCE" w:rsidRPr="002D6188" w:rsidRDefault="00F30DCE" w:rsidP="008C4322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2D6188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หัวหน้าสาขาวิศวกรรมคอมพิวเตอร์  </w:t>
            </w:r>
          </w:p>
        </w:tc>
        <w:tc>
          <w:tcPr>
            <w:tcW w:w="5381" w:type="dxa"/>
          </w:tcPr>
          <w:p w14:paraId="0BAA4D00" w14:textId="77777777" w:rsidR="00F30DCE" w:rsidRPr="002D6188" w:rsidRDefault="00F77669" w:rsidP="00446848">
            <w:pPr>
              <w:rPr>
                <w:rFonts w:ascii="TH Sarabun New" w:hAnsi="TH Sarabun New" w:cs="TH Sarabun New"/>
                <w:sz w:val="36"/>
                <w:szCs w:val="36"/>
              </w:rPr>
            </w:pP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1731571747"/>
                <w:placeholder>
                  <w:docPart w:val="3471DCC65E2247359F8F3F545C54FDAE"/>
                </w:placeholder>
              </w:sdtPr>
              <w:sdtEndPr/>
              <w:sdtContent>
                <w:r w:rsidR="00446848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อาจารย์ ประวิทย์ ชุมชู</w:t>
                </w:r>
              </w:sdtContent>
            </w:sdt>
          </w:p>
        </w:tc>
      </w:tr>
    </w:tbl>
    <w:p w14:paraId="25D82D46" w14:textId="77777777" w:rsidR="00F30DCE" w:rsidRPr="002D6188" w:rsidRDefault="00F30DCE" w:rsidP="00F826E9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</w:p>
    <w:p w14:paraId="714D9657" w14:textId="77777777" w:rsidR="00F765E4" w:rsidRPr="002D6188" w:rsidRDefault="00F765E4" w:rsidP="00960EBC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คำสำคัญ (</w:t>
      </w:r>
      <w:r w:rsidRPr="002D6188">
        <w:rPr>
          <w:rFonts w:ascii="TH Sarabun New" w:hAnsi="TH Sarabun New" w:cs="TH Sarabun New"/>
          <w:b/>
          <w:bCs/>
          <w:sz w:val="36"/>
          <w:szCs w:val="36"/>
        </w:rPr>
        <w:t>Key Words)</w:t>
      </w:r>
    </w:p>
    <w:sdt>
      <w:sdtPr>
        <w:rPr>
          <w:rFonts w:ascii="TH Sarabun New" w:hAnsi="TH Sarabun New" w:cs="TH Sarabun New"/>
          <w:b/>
          <w:bCs/>
          <w:sz w:val="36"/>
          <w:szCs w:val="36"/>
        </w:rPr>
        <w:id w:val="1071010159"/>
        <w:placeholder>
          <w:docPart w:val="83445DC205C14C17B7185E40848BE259"/>
        </w:placeholder>
      </w:sdtPr>
      <w:sdtEndPr/>
      <w:sdtContent>
        <w:p w14:paraId="62BF6D79" w14:textId="77777777" w:rsidR="00940BDB" w:rsidRPr="002D6188" w:rsidRDefault="00570FB9" w:rsidP="00D91D1D">
          <w:pPr>
            <w:pStyle w:val="ListParagraph"/>
            <w:numPr>
              <w:ilvl w:val="1"/>
              <w:numId w:val="5"/>
            </w:numPr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เกมฝึกเขียนโปรแกรม</w:t>
          </w:r>
        </w:p>
        <w:p w14:paraId="56A9A749" w14:textId="77777777" w:rsidR="00940BDB" w:rsidRPr="002D6188" w:rsidRDefault="00940BDB" w:rsidP="00D91D1D">
          <w:pPr>
            <w:pStyle w:val="ListParagraph"/>
            <w:numPr>
              <w:ilvl w:val="1"/>
              <w:numId w:val="5"/>
            </w:numPr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คอมไพเลอร์เบื้องต้น</w:t>
          </w:r>
        </w:p>
        <w:p w14:paraId="488D857C" w14:textId="7CFCD429" w:rsidR="00352743" w:rsidRPr="002D6188" w:rsidRDefault="00940BDB" w:rsidP="00D91D1D">
          <w:pPr>
            <w:pStyle w:val="ListParagraph"/>
            <w:numPr>
              <w:ilvl w:val="1"/>
              <w:numId w:val="5"/>
            </w:numPr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เกมคอมไพเลอร์</w:t>
          </w:r>
        </w:p>
      </w:sdtContent>
    </w:sdt>
    <w:p w14:paraId="7846C5E1" w14:textId="77777777" w:rsidR="00AA7B12" w:rsidRPr="002D6188" w:rsidRDefault="00AA7B12" w:rsidP="00D845A8">
      <w:pPr>
        <w:spacing w:before="240" w:after="0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หลักการและเหตุผล</w:t>
      </w:r>
    </w:p>
    <w:sdt>
      <w:sdtPr>
        <w:rPr>
          <w:rFonts w:ascii="TH Sarabun New" w:hAnsi="TH Sarabun New" w:cs="TH Sarabun New"/>
          <w:sz w:val="36"/>
          <w:szCs w:val="36"/>
        </w:rPr>
        <w:id w:val="-1958243329"/>
        <w:placeholder>
          <w:docPart w:val="F97F3B4842F1458A9839BD2E430078C6"/>
        </w:placeholder>
      </w:sdtPr>
      <w:sdtEndPr/>
      <w:sdtContent>
        <w:p w14:paraId="59B7114C" w14:textId="4A736CFA" w:rsidR="006B5CE8" w:rsidRPr="002D6188" w:rsidRDefault="0016082B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เนื่องจากการศึกษาผลสัมฤทธิ์โครงการเตรียมความพร้อมทางด้านคอมพิวเตอร์ของนักศึกษาใหม่ คณะวิทยาศาสตร์และเทคโนโลยี มหาวิทยาลัยกรุงเทพ พบว่ามีนิสิตสอบผ่านวิชาโปรแกรมมิ่งร้อยละ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20.75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และเหตุผลที่มีนิสิตสอบตกเพราะว่าไม่เข้าใจบทเรียนและการสอนในชั้นเรียนไม่มีความดึงดูด[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1]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เราจึงคิดว่าจะใช้เกมสอนการโปรแกรมเนื่องจากเกมมีความสนุก</w:t>
          </w:r>
          <w:ins w:id="2" w:author="Atiwitch Muongsorn" w:date="2019-11-26T14:19:00Z">
            <w:r w:rsidR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และจะทำให้ผู้เล่นสามารถเข้าใจบทเรียนของการโปรแกรมมิ่งได้มากขึ้น ประโยชน์ที่จะได้รับจากโครงงานนี้คือผู้เล่นจะได้ความรู้เกี่ยวกับการโปรมแกรมมิ่งมากขึ้นและได้รับความสนุกสนานในการเล่นเกม</w:t>
          </w:r>
        </w:p>
        <w:p w14:paraId="24CFE285" w14:textId="77777777" w:rsidR="006B5CE8" w:rsidRPr="002D6188" w:rsidRDefault="006B5CE8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  <w:p w14:paraId="5203129C" w14:textId="77777777" w:rsidR="006B5CE8" w:rsidRPr="002D6188" w:rsidRDefault="006B5CE8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  <w:p w14:paraId="6E6D8933" w14:textId="77777777" w:rsidR="006B5CE8" w:rsidRPr="002D6188" w:rsidRDefault="006B5CE8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  <w:p w14:paraId="76677987" w14:textId="5AEDC363" w:rsidR="0016082B" w:rsidRPr="002D6188" w:rsidRDefault="00F77669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</w:sdtContent>
    </w:sdt>
    <w:p w14:paraId="6DFB6D52" w14:textId="7AAE3470" w:rsidR="00960EBC" w:rsidRPr="002D6188" w:rsidRDefault="00960EBC" w:rsidP="0016082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วัตถุประสงค์</w:t>
      </w:r>
    </w:p>
    <w:sdt>
      <w:sdtPr>
        <w:rPr>
          <w:rFonts w:ascii="TH Sarabun New" w:hAnsi="TH Sarabun New" w:cs="TH Sarabun New"/>
          <w:color w:val="AEAAAA" w:themeColor="background2" w:themeShade="BF"/>
          <w:sz w:val="36"/>
          <w:szCs w:val="36"/>
          <w:cs/>
        </w:rPr>
        <w:id w:val="-336007069"/>
        <w:placeholder>
          <w:docPart w:val="12C728926F2343058C8C877CC4CFE10D"/>
        </w:placeholder>
      </w:sdtPr>
      <w:sdtEndPr/>
      <w:sdtContent>
        <w:p w14:paraId="619DD713" w14:textId="77777777" w:rsidR="009E3E9B" w:rsidRPr="002D6188" w:rsidRDefault="009E3E9B" w:rsidP="009E3E9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1. เพื่อให้ผู้ที่ต้องการศึกษาโปรแกรมมิ่งมีทักษะทางด้านตรรกะโปรแกรมมิ่งเพิ่มขึ้น</w:t>
          </w:r>
        </w:p>
        <w:p w14:paraId="5F2787B0" w14:textId="2F956A96" w:rsidR="009E3E9B" w:rsidRPr="002D6188" w:rsidRDefault="009E3E9B" w:rsidP="00EB2A63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2. เพื่อให้นิสิต นักศึกษาที่มีความสนใจศึกษาต่อหรือกำลังศึกษาแต่ยังขาดทักษะพื้นฐานด้านโปรแกรมมิ่งได้เพิ่มทักษะด้านโปรแกรมมิ่งมากขึ้น</w:t>
          </w:r>
        </w:p>
        <w:p w14:paraId="1BA1FB2A" w14:textId="1226D12A" w:rsidR="009E3E9B" w:rsidRPr="002D6188" w:rsidRDefault="00EB2A63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color w:val="AEAAAA" w:themeColor="background2" w:themeShade="BF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3</w:t>
          </w:r>
          <w:r w:rsidR="009E3E9B" w:rsidRPr="002D6188">
            <w:rPr>
              <w:rFonts w:ascii="TH Sarabun New" w:hAnsi="TH Sarabun New" w:cs="TH Sarabun New"/>
              <w:sz w:val="36"/>
              <w:szCs w:val="36"/>
              <w:cs/>
            </w:rPr>
            <w:t>. เพื่อให้เกิดการเรียนรู้อย่างมีประสิทธิภาพที่ดียึ่งขึ้นระหว่างผู้เรียนกับผู้สอน</w:t>
          </w:r>
        </w:p>
      </w:sdtContent>
    </w:sdt>
    <w:p w14:paraId="623DF565" w14:textId="77777777" w:rsidR="00CF72A7" w:rsidRPr="002D6188" w:rsidRDefault="00CF72A7" w:rsidP="009E3E9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696ECE22" w14:textId="77777777" w:rsidR="00207CA3" w:rsidRPr="002D6188" w:rsidRDefault="006A58CC" w:rsidP="009E3E9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ปัญหาหรือประโยชน์เป็นเหตุผลให้พัฒนาระบบ</w:t>
      </w:r>
    </w:p>
    <w:p w14:paraId="2544A220" w14:textId="43D111A1" w:rsidR="00013647" w:rsidRPr="002D6188" w:rsidRDefault="00F77669" w:rsidP="00A8541B">
      <w:pPr>
        <w:spacing w:after="0"/>
        <w:ind w:firstLine="72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sdt>
        <w:sdtPr>
          <w:rPr>
            <w:rFonts w:ascii="TH Sarabun New" w:hAnsi="TH Sarabun New" w:cs="TH Sarabun New"/>
            <w:sz w:val="36"/>
            <w:szCs w:val="36"/>
          </w:rPr>
          <w:id w:val="187963655"/>
          <w:placeholder>
            <w:docPart w:val="BA9495B89DA643128FC7ED5B338E7584"/>
          </w:placeholder>
        </w:sdtPr>
        <w:sdtEndPr/>
        <w:sdtContent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นื่องจากประโยชน์ที่ได้รับจากการศึกษาการเขียนโค้ดโปรแกรมมิ่งพร้อมกับการสร้างความสนุกให้กับผู้เล่น</w:t>
          </w:r>
          <w:r w:rsidR="003B45BD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นอกจากสามารถทำให้ผู้เล่นได้เรียนรู้ฝึกทักษะด้านโปแกรมมิ่งเพิ่มเติมแล้วยังช่วยให้ผู้เล่นมีทัศนคติที่ดีกับการเขียนโปรแกรมมิ่งอีกด้วย อีกทั้งยังลดปัญหาความเข้าใจที่ไม่ตรงกันระหว่างผู้สอนและผู้เรียนอีกด้วย ซึ่งทำให้สามารถลดเวลาถาม-ตอบในช่วงที่ไม่เข้าใจของผู้เรียนและเพิ่มเวลาในการเรียนรู้อย่างอื่นอีกด้วย</w:t>
          </w:r>
        </w:sdtContent>
      </w:sdt>
      <w:r w:rsidR="00013647" w:rsidRPr="002D6188"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14:paraId="550C7B6B" w14:textId="77777777" w:rsidR="000773D6" w:rsidRPr="002D6188" w:rsidRDefault="000773D6" w:rsidP="00D91D16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งานที่เกี่ยวข้อง</w:t>
      </w:r>
    </w:p>
    <w:sdt>
      <w:sdtPr>
        <w:rPr>
          <w:rFonts w:ascii="TH Sarabun New" w:hAnsi="TH Sarabun New" w:cs="TH Sarabun New"/>
        </w:rPr>
        <w:id w:val="-1274166235"/>
        <w:placeholder>
          <w:docPart w:val="531BEF282891436D99B2B1A7A5CC9D30"/>
        </w:placeholder>
      </w:sdtPr>
      <w:sdtEndPr>
        <w:rPr>
          <w:sz w:val="36"/>
          <w:szCs w:val="36"/>
        </w:rPr>
      </w:sdtEndPr>
      <w:sdtContent>
        <w:p w14:paraId="5AE790E2" w14:textId="77777777" w:rsidR="00CC6BD2" w:rsidRPr="00F01EB6" w:rsidRDefault="00CF36E4" w:rsidP="00D91D1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code combat</w:t>
          </w:r>
        </w:p>
        <w:p w14:paraId="5F6F91A1" w14:textId="77777777" w:rsidR="00E04CCD" w:rsidRPr="002D6188" w:rsidRDefault="00013647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4A13DBC6" wp14:editId="0E1BAB05">
                <wp:extent cx="5267325" cy="2562225"/>
                <wp:effectExtent l="0" t="0" r="9525" b="9525"/>
                <wp:docPr id="59" name="Picture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7426" cy="2591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07AF1BE" w14:textId="6F64FD33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ตัวอย่างการพิมพ์โค้ดของเกม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 combat</w:t>
          </w:r>
        </w:p>
        <w:p w14:paraId="046452DB" w14:textId="77777777" w:rsidR="00E04CCD" w:rsidRPr="002D6188" w:rsidRDefault="00013647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005315BD" wp14:editId="4E727F6F">
                <wp:extent cx="4943177" cy="2501661"/>
                <wp:effectExtent l="0" t="0" r="0" b="0"/>
                <wp:docPr id="60" name="Picture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5888" cy="2528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367623" w14:textId="6A322FFE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2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แสดงการด</w:t>
          </w:r>
          <w:r w:rsidR="00F50D78" w:rsidRPr="002D6188">
            <w:rPr>
              <w:rFonts w:ascii="TH Sarabun New" w:hAnsi="TH Sarabun New" w:cs="TH Sarabun New"/>
              <w:sz w:val="28"/>
              <w:szCs w:val="28"/>
              <w:cs/>
            </w:rPr>
            <w:t>ำ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>เนินการของโค้ดที่พิมพ์บนหน้าเกม</w:t>
          </w:r>
        </w:p>
        <w:p w14:paraId="0343D1EE" w14:textId="022E7E33" w:rsidR="00CF36E4" w:rsidRPr="002D6188" w:rsidRDefault="00134940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3" w:author="Atiwitch Muongsorn" w:date="2019-11-26T11:3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1 ตัวเกมมีหน้าต่างเพื่อให้ผู้เล่นสามารถเขียนโค้ดได้ และแสดงคำสั่งที่ผู้เล่นสามารถใช้ได้ในด่านนั้น </w:t>
            </w:r>
          </w:ins>
          <w:ins w:id="4" w:author="Atiwitch Muongsorn" w:date="2019-11-26T11:3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</w:t>
            </w:r>
            <w:r>
              <w:rPr>
                <w:rFonts w:ascii="TH Sarabun New" w:hAnsi="TH Sarabun New" w:cs="TH Sarabun New"/>
                <w:sz w:val="36"/>
                <w:szCs w:val="36"/>
              </w:rPr>
              <w:t xml:space="preserve">2 </w:t>
            </w:r>
          </w:ins>
          <w:ins w:id="5" w:author="Atiwitch Muongsorn" w:date="2019-11-26T11:3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ภายในเกม</w:t>
            </w:r>
          </w:ins>
          <w:del w:id="6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ตัวเกมมีตัวละคร</w:delText>
            </w:r>
          </w:del>
          <w:del w:id="7" w:author="Atiwitch Muongsorn" w:date="2019-11-26T11:37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อยู่</w:delText>
            </w:r>
          </w:del>
          <w:del w:id="8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ซึ่ง</w:delText>
            </w:r>
          </w:del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>ผู้เล่นต้อง</w:t>
          </w:r>
          <w:del w:id="9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ทำยังไงก็ได้</w:delText>
            </w:r>
          </w:del>
          <w:ins w:id="10" w:author="Atiwitch Muongsorn" w:date="2019-11-26T11:3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</w:t>
            </w:r>
          </w:ins>
          <w:del w:id="11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ให้</w:delText>
            </w:r>
          </w:del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</w:t>
          </w:r>
          <w:ins w:id="12" w:author="Atiwitch Muongsorn" w:date="2019-11-26T11:3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</w:t>
            </w:r>
          </w:ins>
          <w:del w:id="13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นั้น</w:delText>
            </w:r>
          </w:del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ผ่านด่านไปได้ </w:t>
          </w:r>
          <w:r w:rsidR="00D02B8D">
            <w:rPr>
              <w:rFonts w:ascii="TH Sarabun New" w:hAnsi="TH Sarabun New" w:cs="TH Sarabun New"/>
              <w:sz w:val="36"/>
              <w:szCs w:val="36"/>
              <w:cs/>
            </w:rPr>
            <w:t>โดยจะแบ่งเป็นด่านซึ่งแต่ละด่านจะ</w:t>
          </w:r>
          <w:r w:rsidR="00D02B8D" w:rsidRPr="00D02B8D">
            <w:rPr>
              <w:rFonts w:ascii="TH Sarabun New" w:hAnsi="TH Sarabun New" w:cs="TH Sarabun New"/>
              <w:sz w:val="36"/>
              <w:szCs w:val="36"/>
              <w:cs/>
            </w:rPr>
            <w:t>ทำให้ผู้เล่</w:t>
          </w:r>
          <w:r w:rsidR="00D02B8D">
            <w:rPr>
              <w:rFonts w:ascii="TH Sarabun New" w:hAnsi="TH Sarabun New" w:cs="TH Sarabun New"/>
              <w:sz w:val="36"/>
              <w:szCs w:val="36"/>
              <w:cs/>
            </w:rPr>
            <w:t>นได้ใช้กระบวนการคิดในการพิมพ์โค้</w:t>
          </w:r>
          <w:r w:rsidR="00D02B8D" w:rsidRPr="00D02B8D">
            <w:rPr>
              <w:rFonts w:ascii="TH Sarabun New" w:hAnsi="TH Sarabun New" w:cs="TH Sarabun New"/>
              <w:sz w:val="36"/>
              <w:szCs w:val="36"/>
              <w:cs/>
            </w:rPr>
            <w:t>คว่าควรใช้คำสั่งไหนในการเอาชนะเงื่อนไขในแต่ละด่าน</w:t>
          </w:r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โดยต้องคำนึงถึงจุดหมายที่ตัวละครต้องไป และบางด่านต้องคำนึงถึงโจทย์</w:t>
          </w:r>
          <w:ins w:id="14" w:author="Atiwitch Muongsorn" w:date="2019-11-26T11:39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ที่เกมระบุไว้</w:t>
            </w:r>
          </w:ins>
          <w:del w:id="15" w:author="Atiwitch Muongsorn" w:date="2019-11-26T11:39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นั้นๆ</w:delText>
            </w:r>
          </w:del>
        </w:p>
        <w:p w14:paraId="031EF9D5" w14:textId="0E2DE572" w:rsidR="00A8541B" w:rsidRPr="002D6188" w:rsidRDefault="009D730F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lastRenderedPageBreak/>
            <w:t>ข้อดี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สามารถดูได้ว่าสิ่งที่ตัวละครกำลัง</w:t>
          </w:r>
          <w:del w:id="16" w:author="Atiwitch Muongsorn" w:date="2019-11-26T11:39:00Z">
            <w:r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ทำ ผ่านไปแล้วกี่เปอร์เซ็นต์ของโค้ดที่แล้วเขียนแล้ว</w:delText>
            </w:r>
          </w:del>
          <w:ins w:id="17" w:author="Atiwitch Muongsorn" w:date="2019-11-26T11:39:00Z">
            <w:r w:rsidR="00134940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ทำคืออะไร </w:t>
            </w:r>
          </w:ins>
          <w:r w:rsidR="00FF72F7">
            <w:rPr>
              <w:rFonts w:ascii="TH Sarabun New" w:hAnsi="TH Sarabun New" w:cs="TH Sarabun New" w:hint="cs"/>
              <w:sz w:val="36"/>
              <w:szCs w:val="36"/>
              <w:cs/>
            </w:rPr>
            <w:t>และ</w:t>
          </w:r>
          <w:r w:rsidR="00FF72F7" w:rsidRPr="00FF72F7">
            <w:rPr>
              <w:rFonts w:ascii="TH Sarabun New" w:hAnsi="TH Sarabun New" w:cs="TH Sarabun New"/>
              <w:sz w:val="36"/>
              <w:szCs w:val="36"/>
              <w:cs/>
            </w:rPr>
            <w:t>จะมีกล่องข้อความแสดงสถานะขึ้นมาด้านบนตัวละครว่าตัวละครทำอะไรอยู่</w:t>
          </w:r>
          <w:ins w:id="18" w:author="Atiwitch Muongsorn" w:date="2019-11-26T11:40:00Z">
            <w:r w:rsidR="00134940">
              <w:rPr>
                <w:rFonts w:ascii="TH Sarabun New" w:hAnsi="TH Sarabun New" w:cs="TH Sarabun New" w:hint="cs"/>
                <w:sz w:val="36"/>
                <w:szCs w:val="36"/>
                <w:cs/>
              </w:rPr>
              <w:t>บริเวณบนหัวตัวละครจากภาพที่ 2</w:t>
            </w:r>
          </w:ins>
          <w:del w:id="19" w:author="Atiwitch Muongsorn" w:date="2019-11-26T14:22:00Z">
            <w:r w:rsidR="00A8541B" w:rsidRPr="002D6188" w:rsidDel="00E01FBC">
              <w:rPr>
                <w:rFonts w:ascii="TH Sarabun New" w:hAnsi="TH Sarabun New" w:cs="TH Sarabun New"/>
                <w:sz w:val="36"/>
                <w:szCs w:val="36"/>
                <w:cs/>
              </w:rPr>
              <w:br w:type="page"/>
            </w:r>
          </w:del>
        </w:p>
        <w:p w14:paraId="39C7DEAD" w14:textId="77777777" w:rsidR="00CF36E4" w:rsidRPr="00F01EB6" w:rsidRDefault="002A0EAA" w:rsidP="00C4774B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c</w:t>
          </w:r>
          <w:r w:rsidR="00CF36E4"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 xml:space="preserve">ode </w:t>
          </w: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a</w:t>
          </w:r>
          <w:r w:rsidR="00CF36E4"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venger</w:t>
          </w:r>
        </w:p>
        <w:p w14:paraId="2A4B5828" w14:textId="77777777" w:rsidR="00E04CCD" w:rsidRPr="002D6188" w:rsidRDefault="00CF36E4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509FD226" wp14:editId="1E4DDFF8">
                <wp:extent cx="5943600" cy="3343275"/>
                <wp:effectExtent l="0" t="0" r="0" b="9525"/>
                <wp:docPr id="2" name="รูปภาพ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axresdefault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2C88D8" w14:textId="1E7FAE22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3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 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 avenger</w:t>
          </w:r>
        </w:p>
        <w:p w14:paraId="2F39E168" w14:textId="5A73B630" w:rsidR="00A8541B" w:rsidRPr="002D6188" w:rsidDel="000F4041" w:rsidRDefault="00A8541B" w:rsidP="00C4774B">
          <w:pPr>
            <w:spacing w:after="0"/>
            <w:ind w:firstLine="720"/>
            <w:jc w:val="thaiDistribute"/>
            <w:rPr>
              <w:del w:id="20" w:author="Atiwitch Muongsorn" w:date="2019-11-26T11:49:00Z"/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เกมสอนให้ผู้เล่นได้เรียนรู้จากโค้ดที่มีให้อยู่แล้ว </w:t>
          </w:r>
          <w:ins w:id="21" w:author="Atiwitch Muongsorn" w:date="2019-11-26T11:44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3 ในหน้าต่างตรงกลางผู้เล่นจะมีส่วนของโค้ดที่เกมเขียนไว้อยู่แล้ว </w:t>
            </w:r>
          </w:ins>
          <w:del w:id="22" w:author="Atiwitch Muongsorn" w:date="2019-11-26T11:45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แต่โจทย์</w:delText>
            </w:r>
          </w:del>
          <w:ins w:id="23" w:author="Atiwitch Muongsorn" w:date="2019-11-26T11:45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ต้องการให้ผู้เล่น</w:t>
          </w:r>
          <w:del w:id="24" w:author="Atiwitch Muongsorn" w:date="2019-11-26T11:45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ปรับแต่งโค้ด โดยมีแนวทางจากโค้</w:t>
          </w:r>
          <w:r w:rsidR="004A573E">
            <w:rPr>
              <w:rFonts w:ascii="TH Sarabun New" w:hAnsi="TH Sarabun New" w:cs="TH Sarabun New" w:hint="cs"/>
              <w:sz w:val="36"/>
              <w:szCs w:val="36"/>
              <w:cs/>
            </w:rPr>
            <w:t>ด</w:t>
          </w:r>
          <w:del w:id="25" w:author="Atiwitch Muongsorn" w:date="2019-11-26T11:46:00Z">
            <w:r w:rsidR="004A573E" w:rsidDel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ดั่ง</w:delText>
            </w:r>
          </w:del>
          <w:del w:id="26" w:author="Atiwitch Muongsorn" w:date="2019-11-26T11:45:00Z">
            <w:r w:rsidR="003B45BD" w:rsidDel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ง</w:delText>
            </w:r>
          </w:del>
          <w:del w:id="27" w:author="Atiwitch Muongsorn" w:date="2019-11-26T11:46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เดิม</w:delText>
            </w:r>
          </w:del>
          <w:ins w:id="28" w:author="Atiwitch Muongsorn" w:date="2019-11-26T11:46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ต้นแบบ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ที่</w:t>
          </w:r>
          <w:del w:id="29" w:author="Atiwitch Muongsorn" w:date="2019-11-26T11:46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มีอยู่ก่อนแล้ว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ins w:id="30" w:author="Atiwitch Muongsorn" w:date="2019-11-26T11:46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จากภาพที่ 3 หน้าต่างทางขวา</w:t>
            </w:r>
          </w:ins>
          <w:ins w:id="31" w:author="Atiwitch Muongsorn" w:date="2019-11-26T11:49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ไว้</w:t>
            </w:r>
          </w:ins>
          <w:del w:id="32" w:author="Atiwitch Muongsorn" w:date="2019-11-26T11:49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มีหน้าต่าง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เพื่อดูว่าการทำงานของโค้ด</w:t>
          </w:r>
          <w:del w:id="33" w:author="Atiwitch Muongsorn" w:date="2019-11-26T11:46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ถึงลำดับไหนแล้ว</w:delText>
            </w:r>
          </w:del>
          <w:ins w:id="34" w:author="Atiwitch Muongsorn" w:date="2019-11-26T11:46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เป็นอย่างไร</w:t>
            </w:r>
          </w:ins>
        </w:p>
        <w:p w14:paraId="5A8929C6" w14:textId="02A1B8D7" w:rsidR="00A8541B" w:rsidRPr="002D6188" w:rsidRDefault="000F4041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35" w:author="Atiwitch Muongsorn" w:date="2019-11-26T11:50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del w:id="36" w:author="Atiwitch Muongsorn" w:date="2019-11-26T11:50:00Z"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อีก</w:delText>
            </w:r>
            <w:r w:rsidR="003B45BD" w:rsidDel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ทั้ง</w:delText>
            </w:r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เ</w:delText>
            </w:r>
          </w:del>
          <w:del w:id="37" w:author="Atiwitch Muongsorn" w:date="2019-11-26T11:52:00Z"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กมยังสามารถให้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ผู้เล่น</w:t>
          </w:r>
          <w:ins w:id="38" w:author="Atiwitch Muongsorn" w:date="2019-11-26T11:53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สามารถ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เลือกระดับการเรียนรู้ก่อนเข้าเรียนได้</w:t>
          </w:r>
          <w:del w:id="39" w:author="Atiwitch Muongsorn" w:date="2019-11-26T11:53:00Z"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ด้วย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</w:p>
        <w:p w14:paraId="49BFC434" w14:textId="363555B1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commentRangeStart w:id="40"/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ข้อดี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สามารถดูได้ว่าสิ่งที่ตัวละครกำลังทำ ผ่านไปแล้วกี่เปอร์เซ็นต์ของโค้ดที่</w:t>
          </w:r>
          <w:del w:id="41" w:author="Atiwitch Muongsorn" w:date="2019-11-26T11:54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แล้ว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</w:t>
          </w:r>
          <w:del w:id="42" w:author="Atiwitch Muongsorn" w:date="2019-11-26T11:53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แล้ว</w:delText>
            </w:r>
          </w:del>
          <w:commentRangeEnd w:id="40"/>
          <w:r w:rsidR="003B45BD">
            <w:rPr>
              <w:rStyle w:val="CommentReference"/>
              <w:rFonts w:cs="Angsana New"/>
            </w:rPr>
            <w:commentReference w:id="40"/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204C0FBA" w14:textId="184F560D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vim adventure</w:t>
          </w:r>
        </w:p>
        <w:p w14:paraId="39B68251" w14:textId="77777777" w:rsidR="00E04CCD" w:rsidRPr="002D6188" w:rsidRDefault="002A0EAA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2C95E2D2" wp14:editId="0D2B4ED6">
                <wp:extent cx="5715000" cy="3514725"/>
                <wp:effectExtent l="0" t="0" r="0" b="9525"/>
                <wp:docPr id="3" name="รูปภาพ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dims.jpg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3514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AB132A9" w14:textId="1E65B9E3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4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vim adventure</w:t>
          </w:r>
        </w:p>
        <w:p w14:paraId="15000DE8" w14:textId="4D99385E" w:rsidR="00A8541B" w:rsidRPr="002D6188" w:rsidRDefault="004A214F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>
            <w:rPr>
              <w:rFonts w:ascii="TH Sarabun New" w:hAnsi="TH Sarabun New" w:cs="TH Sarabun New"/>
              <w:sz w:val="36"/>
              <w:szCs w:val="36"/>
              <w:cs/>
            </w:rPr>
            <w:t>ตัวเกมให้ผู้เล่น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ควบคุมตัวละครเพื่อให้ตัวละครสามมารถไปยังจุดหมาย หรือเส้นชัยที่เกมเป็นคนกำหนด โดยการเล่นให้ผู้เล่นบังคับตัวละครจาก</w:t>
          </w:r>
          <w:del w:id="43" w:author="Atiwitch Muongsorn" w:date="2019-11-26T11:54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การกด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ปุ่ม</w:t>
          </w:r>
          <w:del w:id="44" w:author="Atiwitch Muongsorn" w:date="2019-11-26T11:54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บน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คีย์บอร์ด</w:t>
          </w:r>
          <w:ins w:id="45" w:author="Atiwitch Muongsorn" w:date="2019-11-26T11:54:00Z">
            <w:r w:rsidR="001E79F0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4 ผู้เล่นสามารถสั่งให้ตัวละครเดินไปทางขวาโดยการกดปุ่ม </w:t>
            </w:r>
          </w:ins>
          <w:ins w:id="46" w:author="Atiwitch Muongsorn" w:date="2019-11-26T11:55:00Z">
            <w:r w:rsidR="001E79F0">
              <w:rPr>
                <w:rFonts w:ascii="TH Sarabun New" w:hAnsi="TH Sarabun New" w:cs="TH Sarabun New"/>
                <w:sz w:val="36"/>
                <w:szCs w:val="36"/>
              </w:rPr>
              <w:t xml:space="preserve">“L” </w:t>
            </w:r>
            <w:r w:rsidR="001E79F0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หรือให้ตัวละครเดินขึ้นโดยการกดปุ่ม </w:t>
            </w:r>
            <w:r w:rsidR="001E79F0">
              <w:rPr>
                <w:rFonts w:ascii="TH Sarabun New" w:hAnsi="TH Sarabun New" w:cs="TH Sarabun New"/>
                <w:sz w:val="36"/>
                <w:szCs w:val="36"/>
              </w:rPr>
              <w:t>“K”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ซึ่งบางป</w:t>
          </w:r>
          <w:ins w:id="47" w:author="Atiwitch Muongsorn" w:date="2019-11-26T11:56:00Z">
            <w:r w:rsidR="001E79F0">
              <w:rPr>
                <w:rFonts w:ascii="TH Sarabun New" w:hAnsi="TH Sarabun New" w:cs="TH Sarabun New" w:hint="cs"/>
                <w:sz w:val="36"/>
                <w:szCs w:val="36"/>
                <w:cs/>
              </w:rPr>
              <w:t>ุ่</w:t>
            </w:r>
          </w:ins>
          <w:del w:id="48" w:author="Atiwitch Muongsorn" w:date="2019-11-26T11:56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ุ่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มมีความสามารถที่แตกต่างกันออก โดยความสามารถนั้นผู้เล่นจะได้เพิ่ม</w:t>
          </w:r>
          <w:del w:id="49" w:author="Atiwitch Muongsorn" w:date="2019-11-26T11:56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เรื่อยๆ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ทีละอย่างเมื่อผ่านแต่ละช่วงของเกม</w:t>
          </w:r>
          <w:r w:rsidR="003B45BD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</w:p>
        <w:p w14:paraId="3E223C5F" w14:textId="3F92815A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ข้อดี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เกมสอน</w:t>
          </w:r>
          <w:del w:id="50" w:author="Atiwitch Muongsorn" w:date="2019-11-26T11:58:00Z"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การ</w:delText>
            </w:r>
          </w:del>
          <w:del w:id="51" w:author="Atiwitch Muongsorn" w:date="2019-11-26T11:56:00Z"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ใช้ </w:delText>
            </w:r>
            <w:r w:rsidRPr="002D6188" w:rsidDel="001E79F0">
              <w:rPr>
                <w:rFonts w:ascii="TH Sarabun New" w:hAnsi="TH Sarabun New" w:cs="TH Sarabun New"/>
                <w:sz w:val="36"/>
                <w:szCs w:val="36"/>
              </w:rPr>
              <w:delText xml:space="preserve">Logic </w:delText>
            </w:r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ก</w:delText>
            </w:r>
          </w:del>
          <w:del w:id="52" w:author="Atiwitch Muongsorn" w:date="2019-11-26T11:58:00Z"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ารทำงาน</w:delText>
            </w:r>
          </w:del>
          <w:ins w:id="53" w:author="Atiwitch Muongsorn" w:date="2019-11-26T11:58:00Z">
            <w:r w:rsidR="001E79F0" w:rsidRPr="001E79F0">
              <w:rPr>
                <w:rFonts w:ascii="TH Sarabun New" w:hAnsi="TH Sarabun New" w:cs="TH Sarabun New"/>
                <w:sz w:val="36"/>
                <w:szCs w:val="36"/>
                <w:cs/>
              </w:rPr>
              <w:t>เหตุผลที่ใช้ในการแก้ปัญหาต่าง ๆ เกี่ยวกับการใช้คอมพิวเตอร์</w:t>
            </w:r>
          </w:ins>
        </w:p>
        <w:p w14:paraId="4E8DCDF5" w14:textId="4C0C2C3F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ข้อเสีย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เกมไม่ได้สอนทักษะการเขียนโค้ดผู้เล่น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47C388E4" w14:textId="39477FB9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rudy warrior</w:t>
          </w:r>
        </w:p>
        <w:p w14:paraId="149925A0" w14:textId="77777777" w:rsidR="00E04CCD" w:rsidRPr="002D6188" w:rsidRDefault="002A0EAA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517C123A" wp14:editId="1FD41489">
                <wp:extent cx="5943600" cy="2980690"/>
                <wp:effectExtent l="0" t="0" r="0" b="0"/>
                <wp:docPr id="4" name="รูปภาพ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evel-1.png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8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CA543E" w14:textId="514A1693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5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ตัวอย่างหน้าแสดงผลเกม และตัวอย่างโค้ดในเกม</w:t>
          </w:r>
        </w:p>
        <w:p w14:paraId="515571C5" w14:textId="6BC6C5B7" w:rsidR="00A8541B" w:rsidRPr="002D6188" w:rsidRDefault="00A8541B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เกมให้</w:t>
          </w:r>
          <w:del w:id="54" w:author="Atiwitch Muongsorn" w:date="2019-11-26T12:28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ins w:id="55" w:author="Atiwitch Muongsorn" w:date="2019-11-26T12:28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เขียนโค้ดเพื่อควบคุมตัวละครในเกม ให้ทำตามคำสั่งที่ผู้เล่นใส่ เกมแบ่งเป็นด่าน</w:t>
          </w:r>
          <w:del w:id="56" w:author="Atiwitch Muongsorn" w:date="2019-11-26T12:28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ๆ</w:delText>
            </w:r>
          </w:del>
          <w:ins w:id="57" w:author="Atiwitch Muongsorn" w:date="2019-11-26T12:29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จากภาพที่ 5 </w:t>
            </w:r>
          </w:ins>
          <w:del w:id="58" w:author="Atiwitch Muongsorn" w:date="2019-11-26T12:29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ซึ่ง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แต่ละด่านจะมี</w:t>
          </w:r>
          <w:ins w:id="59" w:author="Atiwitch Muongsorn" w:date="2019-11-26T12:28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ต้นแบบ</w:t>
            </w:r>
          </w:ins>
          <w:del w:id="60" w:author="Atiwitch Muongsorn" w:date="2019-11-26T12:28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ส่วนเริ่มต้น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ของโค้ด</w:t>
          </w:r>
          <w:del w:id="61" w:author="Atiwitch Muongsorn" w:date="2019-11-26T12:30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ไว้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</w:t>
          </w:r>
          <w:del w:id="62" w:author="Atiwitch Muongsorn" w:date="2019-11-26T12:30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อยู่แล้วให้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ผู้เล่นเขียนโค้ดเพื่อแก้ปัญหา</w:t>
          </w:r>
          <w:ins w:id="63" w:author="Atiwitch Muongsorn" w:date="2019-11-26T12:30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del w:id="64" w:author="Atiwitch Muongsorn" w:date="2019-11-26T12:30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เพิ่มเติมในแต่ละด่านไปเรื่อยๆ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ลักษณะของเกมจะดำเนินในแนวระนาบเพียงอย่างเดียว</w:t>
          </w:r>
          <w:r w:rsidR="004A573E" w:rsidRPr="002D6188" w:rsidDel="004A573E">
            <w:rPr>
              <w:rFonts w:ascii="TH Sarabun New" w:hAnsi="TH Sarabun New" w:cs="TH Sarabun New"/>
              <w:sz w:val="36"/>
              <w:szCs w:val="36"/>
            </w:rPr>
            <w:t xml:space="preserve"> </w:t>
          </w:r>
        </w:p>
        <w:p w14:paraId="18A10339" w14:textId="1BDECE85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ข้อเสีย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="001505A8" w:rsidRPr="001505A8">
            <w:rPr>
              <w:rFonts w:ascii="TH Sarabun New" w:hAnsi="TH Sarabun New" w:cs="TH Sarabun New"/>
              <w:sz w:val="36"/>
              <w:szCs w:val="36"/>
              <w:cs/>
            </w:rPr>
            <w:t>ผ</w:t>
          </w:r>
          <w:r w:rsidR="001505A8">
            <w:rPr>
              <w:rFonts w:ascii="TH Sarabun New" w:hAnsi="TH Sarabun New" w:cs="TH Sarabun New"/>
              <w:sz w:val="36"/>
              <w:szCs w:val="36"/>
              <w:cs/>
            </w:rPr>
            <w:t>ู้เล่นสามารถสับสนได้หาก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ไม่ทราบว่า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Object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หรือ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Function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คืออะไร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0557FAFB" w14:textId="006448F8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code.org</w:t>
          </w:r>
        </w:p>
        <w:p w14:paraId="07A23D35" w14:textId="77777777" w:rsidR="00E04CCD" w:rsidRPr="002D6188" w:rsidRDefault="002A0EAA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2624A0F7" wp14:editId="663FEB5C">
                <wp:extent cx="5943600" cy="4373880"/>
                <wp:effectExtent l="0" t="0" r="0" b="7620"/>
                <wp:docPr id="5" name="รูปภาพ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creen Shot 2018-02-01 at 11.57.16 AM.png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37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6F8A7B" w14:textId="4F083E55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6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แสดงการท</w:t>
          </w:r>
          <w:r w:rsidR="00F50D78" w:rsidRPr="002D6188">
            <w:rPr>
              <w:rFonts w:ascii="TH Sarabun New" w:hAnsi="TH Sarabun New" w:cs="TH Sarabun New"/>
              <w:sz w:val="28"/>
              <w:szCs w:val="28"/>
              <w:cs/>
            </w:rPr>
            <w:t>ำ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งานของเกม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code.org</w:t>
          </w:r>
        </w:p>
        <w:p w14:paraId="21922ADA" w14:textId="38104FF4" w:rsidR="00A8541B" w:rsidRPr="002D6188" w:rsidRDefault="00A8541B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ตัวเกมแบ่งออกเป็นข้อ</w:t>
          </w:r>
          <w:del w:id="65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ๆ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โดยแต่ละข้อเป็นโจทย์ที่มีความคล้ายกัน คือให้ผู้เล่นเดินไปยังจุดหมายที่เกม</w:t>
          </w:r>
          <w:del w:id="66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ต้องการ </w:delText>
            </w:r>
          </w:del>
          <w:ins w:id="67" w:author="Atiwitch Muongsorn" w:date="2019-11-26T12:31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กำหนด</w:t>
            </w:r>
            <w:r w:rsidR="00FB6A08"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</w:ins>
          <w:commentRangeStart w:id="68"/>
          <w:del w:id="69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หรือตา</w:delText>
            </w:r>
            <w:r w:rsidR="004A573E" w:rsidDel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มที่เกมกำหนด</w:delText>
            </w:r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  <w:commentRangeEnd w:id="68"/>
            <w:r w:rsidR="000631F9" w:rsidDel="00FB6A08">
              <w:rPr>
                <w:rStyle w:val="CommentReference"/>
                <w:rFonts w:cs="Angsana New"/>
              </w:rPr>
              <w:commentReference w:id="68"/>
            </w:r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แต่ว่าจะ</w:delText>
            </w:r>
          </w:del>
          <w:ins w:id="70" w:author="Atiwitch Muongsorn" w:date="2019-11-26T12:31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ไม่ได้ให้ผู้เล่นเขียนโค้ด</w:t>
          </w:r>
          <w:del w:id="71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ภาษาคอมพิวเตอร์โดยตรง แต่</w:t>
          </w:r>
          <w:del w:id="72" w:author="Atiwitch Muongsorn" w:date="2019-11-26T12:32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เป็นการ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ให้ผู้เล่นหยิบบล็อคที่เกมเป็น</w:t>
          </w:r>
          <w:ins w:id="73" w:author="Atiwitch Muongsorn" w:date="2019-11-26T12:32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ผู้กำหนด</w:t>
            </w:r>
          </w:ins>
          <w:del w:id="74" w:author="Atiwitch Muongsorn" w:date="2019-11-26T12:32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คนค่อย</w:delText>
            </w:r>
            <w:r w:rsidR="000631F9" w:rsidDel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ๆ</w:delText>
            </w:r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เพิ่มความสามารถเข้ามาเรื่อย</w:delText>
            </w:r>
            <w:r w:rsidR="000631F9" w:rsidDel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ๆ</w:delText>
            </w:r>
          </w:del>
          <w:ins w:id="75" w:author="Atiwitch Muongsorn" w:date="2019-11-26T12:32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ให้จากภาพที่ 6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del w:id="76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แล้วแต่ว่า</w:delText>
            </w:r>
          </w:del>
          <w:ins w:id="77" w:author="Atiwitch Muongsorn" w:date="2019-11-26T12:33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ซึ่งแต่ละ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ด่านนั้น</w:t>
          </w:r>
          <w:del w:id="78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ต้องให้บล็อคในลักษณะอย่างไร</w:delText>
            </w:r>
          </w:del>
          <w:ins w:id="79" w:author="Atiwitch Muongsorn" w:date="2019-11-26T12:33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เกมจะให้มา</w:t>
            </w:r>
          </w:ins>
          <w:r w:rsidR="00835E95">
            <w:rPr>
              <w:rFonts w:ascii="TH Sarabun New" w:hAnsi="TH Sarabun New" w:cs="TH Sarabun New" w:hint="cs"/>
              <w:sz w:val="36"/>
              <w:szCs w:val="36"/>
              <w:cs/>
            </w:rPr>
            <w:t>แตกต่างกัน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โดยการกระทำ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ข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องตัวละครจะเรียง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ต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ามลำดับบล็อคที่ผู้เล่นหยิบมาวางต่อกัน</w:t>
          </w:r>
        </w:p>
        <w:p w14:paraId="5C3C929D" w14:textId="4B923505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ข้อเสีย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เกมไม่ได้ให้ผู้เล่นได้</w:t>
          </w:r>
          <w:del w:id="80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สามารถ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แก้ไข้โค้ด</w:t>
          </w:r>
          <w:del w:id="81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อย่างอิสระ เกมไม่</w:t>
          </w:r>
          <w:del w:id="82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สามารถ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ให้ผู้เล่นได้เขียนโค้ดนอกจากบล็อคที่ให้มาได้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2DAF3B36" w14:textId="6ABEAFFB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code monkey</w:t>
          </w:r>
        </w:p>
        <w:p w14:paraId="03328DBD" w14:textId="77777777" w:rsidR="00E04CCD" w:rsidRPr="002D6188" w:rsidRDefault="002A0EAA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3D351B23" wp14:editId="395EEB14">
                <wp:extent cx="5943600" cy="2971800"/>
                <wp:effectExtent l="0" t="0" r="0" b="0"/>
                <wp:docPr id="6" name="รูปภาพ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ode-monkey-metaphor-880x440.jpg"/>
                        <pic:cNvPicPr/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AA06F9" w14:textId="60DB2121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7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ตัวอย่างโค้ดของเกม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 monkey</w:t>
          </w:r>
        </w:p>
        <w:p w14:paraId="4AB09335" w14:textId="24D5AFE4" w:rsidR="001D78FD" w:rsidRPr="002D6188" w:rsidRDefault="001D78FD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ตัวเกมจะให้ผู้เล่</w:t>
          </w:r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น</w:t>
          </w:r>
          <w:ins w:id="83" w:author="Atiwitch Muongsorn" w:date="2019-11-26T12:34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</w:t>
            </w:r>
          </w:ins>
          <w:del w:id="84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เป็น</w:delText>
            </w:r>
          </w:del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ตัวละคร</w:t>
          </w:r>
          <w:del w:id="85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ลิง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โดยต้องทำให้</w:t>
          </w:r>
          <w:del w:id="86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ลิง</w:delText>
            </w:r>
          </w:del>
          <w:ins w:id="87" w:author="Atiwitch Muongsorn" w:date="2019-11-26T12:34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ตัวละคร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เดินไปเก็บกล้วยให้ได้ ถึงจะผ่านด่าน</w:t>
          </w:r>
        </w:p>
        <w:p w14:paraId="6EEFC94B" w14:textId="07072D02" w:rsidR="00A8541B" w:rsidRPr="002D6188" w:rsidRDefault="001D78FD" w:rsidP="00A30B76">
          <w:pPr>
            <w:spacing w:after="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โดยการที่ให้ผู้เล่น</w:t>
          </w:r>
          <w:ins w:id="88" w:author="Atiwitch Muongsorn" w:date="2019-11-26T12:35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ควบคุมลิงผ่านการ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เขียนโค้ด เพื่อให้ลิงแสดงการกระทำตามที่ผู้เล่นใส่ ด้วยตัวอย่างของโค้ด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ที่</w:t>
          </w:r>
          <w:ins w:id="89" w:author="Atiwitch Muongsorn" w:date="2019-11-26T12:35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ไม่ได้ซับซ้อน เช่น</w:t>
          </w:r>
          <w:ins w:id="90" w:author="Atiwitch Muongsorn" w:date="2019-11-26T12:36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จากภาพที่ 7 ผู้เล่นใส่คำสั่งว่า </w:t>
            </w:r>
            <w:r w:rsidR="00FB6A08">
              <w:rPr>
                <w:rFonts w:ascii="TH Sarabun New" w:hAnsi="TH Sarabun New" w:cs="TH Sarabun New"/>
                <w:sz w:val="36"/>
                <w:szCs w:val="36"/>
              </w:rPr>
              <w:t>“step 13”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step </w:t>
          </w:r>
          <w:del w:id="91" w:author="Atiwitch Muongsorn" w:date="2019-11-26T12:36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ก็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คือ</w:t>
          </w:r>
          <w:ins w:id="92" w:author="Atiwitch Muongsorn" w:date="2019-11-26T12:36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การ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ให้ลิงเดิน</w:t>
          </w:r>
          <w:ins w:id="93" w:author="Atiwitch Muongsorn" w:date="2019-11-26T12:35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หน้า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หลังจากนั้นตามด้วยตัวเลข เป็นจำนวนก้าวที่ลิงจะเดินไปยังทิศทางปัจจุบันที่ลิงกำลังหันหน้าอยู่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687DCB73" w14:textId="69C2753C" w:rsidR="002A0EAA" w:rsidRPr="00F01EB6" w:rsidRDefault="002A0EAA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human resource machine</w:t>
          </w:r>
        </w:p>
        <w:p w14:paraId="2E97E8E9" w14:textId="77777777" w:rsidR="00E04CCD" w:rsidRPr="002D6188" w:rsidRDefault="002A0EAA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096D1E2F" wp14:editId="3A2BA23A">
                <wp:extent cx="5943600" cy="3357880"/>
                <wp:effectExtent l="0" t="0" r="0" b="0"/>
                <wp:docPr id="8" name="รูปภาพ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df47dc20ebf876a54814d812526b5cf7b5c06e80b302326274f880c8cf6a1b34_product_card_v2_mobile_slider_639.jpg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5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E068AF" w14:textId="68AD5CD4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8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human resource manchin</w:t>
          </w:r>
        </w:p>
        <w:p w14:paraId="25252E9A" w14:textId="2D898EFB" w:rsidR="00A8541B" w:rsidRPr="002D6188" w:rsidRDefault="001D78FD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ตัวเกมแบ่งเป็นด่าน</w:t>
          </w:r>
          <w:del w:id="94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ๆ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โดยแต่ละด่านจะมีโจทย์ให้ผู้เล่นทำตามโจทย์ โดยการนำกล่องตัวเลขจากช่อง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IN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ไปวางยังช่อง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OUT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โดย</w:t>
          </w:r>
          <w:del w:id="95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ต้อง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คำนึงถึง</w:t>
          </w:r>
          <w:del w:id="96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ตัว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โจทย์ใน</w:t>
          </w:r>
          <w:del w:id="97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แต่ละ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</w:t>
          </w:r>
          <w:ins w:id="98" w:author="Atiwitch Muongsorn" w:date="2019-11-26T12:37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นั้น</w:t>
            </w:r>
          </w:ins>
          <w:del w:id="99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ด้วย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ins w:id="100" w:author="Atiwitch Muongsorn" w:date="2019-11-26T12:38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ภาพในเกม</w:t>
            </w:r>
          </w:ins>
          <w:del w:id="101" w:author="Atiwitch Muongsorn" w:date="2019-11-26T12:38:00Z">
            <w:r w:rsidR="004E74E8"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โดยแต่ละด่าน</w:delText>
            </w:r>
          </w:del>
          <w:commentRangeStart w:id="102"/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</w:t>
          </w:r>
          <w:r w:rsidR="004A573E">
            <w:rPr>
              <w:rFonts w:ascii="TH Sarabun New" w:hAnsi="TH Sarabun New" w:cs="TH Sarabun New" w:hint="cs"/>
              <w:sz w:val="36"/>
              <w:szCs w:val="36"/>
              <w:cs/>
            </w:rPr>
            <w:t>คร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มี</w:t>
          </w:r>
          <w:commentRangeEnd w:id="102"/>
          <w:r w:rsidR="000631F9">
            <w:rPr>
              <w:rStyle w:val="CommentReference"/>
              <w:rFonts w:cs="Angsana New"/>
            </w:rPr>
            <w:commentReference w:id="102"/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ความสามารถ</w:t>
          </w:r>
          <w:ins w:id="103" w:author="Atiwitch Muongsorn" w:date="2019-11-26T12:38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หลากหลาย</w:t>
            </w:r>
          </w:ins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เช่น ลบเลขไปหนึ่งจากเลขที่ตัวละครถืออยู่ </w:t>
          </w:r>
          <w:ins w:id="104" w:author="Atiwitch Muongsorn" w:date="2019-11-26T12:39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จากภาพที่ 8 ผู้เล่นต้องหยิบบล็อคมาวางในหน้าต่าง</w:t>
            </w:r>
          </w:ins>
          <w:ins w:id="105" w:author="Atiwitch Muongsorn" w:date="2019-11-26T12:40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  <w:r w:rsidR="00E02C57">
              <w:rPr>
                <w:rFonts w:ascii="TH Sarabun New" w:hAnsi="TH Sarabun New" w:cs="TH Sarabun New"/>
                <w:sz w:val="36"/>
                <w:szCs w:val="36"/>
              </w:rPr>
              <w:t>execute</w:t>
            </w:r>
          </w:ins>
          <w:ins w:id="106" w:author="Atiwitch Muongsorn" w:date="2019-11-26T12:39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เพื่อให้</w:t>
            </w:r>
          </w:ins>
          <w:del w:id="107" w:author="Atiwitch Muongsorn" w:date="2019-11-26T12:39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โดย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</w:t>
          </w:r>
          <w:del w:id="108" w:author="Atiwitch Muongsorn" w:date="2019-11-26T12:39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จะ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ทำตาม</w:t>
          </w:r>
          <w:del w:id="109" w:author="Atiwitch Muongsorn" w:date="2019-11-26T12:39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บล็อ</w:delText>
            </w:r>
          </w:del>
          <w:del w:id="110" w:author="Atiwitch Muongsorn" w:date="2019-11-26T12:38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ต</w:delText>
            </w:r>
          </w:del>
          <w:ins w:id="111" w:author="Atiwitch Muongsorn" w:date="2019-11-26T12:40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คำสั่ง</w:t>
            </w:r>
          </w:ins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ที่ผู้เล่น</w:t>
          </w:r>
          <w:del w:id="112" w:author="Atiwitch Muongsorn" w:date="2019-11-26T12:40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ลากมาวางในช่อง </w:delText>
            </w:r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>execute</w:delText>
            </w:r>
          </w:del>
          <w:ins w:id="113" w:author="Atiwitch Muongsorn" w:date="2019-11-26T12:40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ต้องการ</w:t>
            </w:r>
          </w:ins>
          <w:r w:rsidR="004E74E8" w:rsidRPr="002D6188">
            <w:rPr>
              <w:rFonts w:ascii="TH Sarabun New" w:hAnsi="TH Sarabun New" w:cs="TH Sarabun New"/>
              <w:sz w:val="36"/>
              <w:szCs w:val="36"/>
            </w:rPr>
            <w:t xml:space="preserve"> 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เป็นลำดับ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จาก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บนลงล่าง </w:t>
          </w:r>
          <w:del w:id="114" w:author="Atiwitch Muongsorn" w:date="2019-11-26T12:40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ใน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ส่วนของคำสั่งที่</w:t>
          </w:r>
          <w:r w:rsidR="004A573E">
            <w:rPr>
              <w:rFonts w:ascii="TH Sarabun New" w:hAnsi="TH Sarabun New" w:cs="TH Sarabun New" w:hint="cs"/>
              <w:sz w:val="36"/>
              <w:szCs w:val="36"/>
              <w:cs/>
            </w:rPr>
            <w:t>ทำ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ตามเงื่อนไข หรือเป็นลูปจะมีลูกศรชี้ เพื่อบอกว่าจะไปยังบรรทัดไหน ของ</w:t>
          </w:r>
          <w:del w:id="115" w:author="Atiwitch Muongsorn" w:date="2019-11-26T12:41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ลำดับ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การทำงาน</w:t>
          </w:r>
          <w:ins w:id="116" w:author="Atiwitch Muongsorn" w:date="2019-11-26T12:41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ขั้น</w:t>
            </w:r>
          </w:ins>
          <w:commentRangeStart w:id="117"/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ต่อ</w:t>
          </w:r>
          <w:commentRangeEnd w:id="117"/>
          <w:r w:rsidR="000631F9">
            <w:rPr>
              <w:rStyle w:val="CommentReference"/>
              <w:rFonts w:cs="Angsana New"/>
            </w:rPr>
            <w:commentReference w:id="117"/>
          </w:r>
          <w:ins w:id="118" w:author="winJ" w:date="2019-11-25T23:28:00Z">
            <w:r w:rsidR="00B83F3B">
              <w:rPr>
                <w:rFonts w:ascii="TH Sarabun New" w:hAnsi="TH Sarabun New" w:cs="TH Sarabun New" w:hint="cs"/>
                <w:sz w:val="36"/>
                <w:szCs w:val="36"/>
                <w:cs/>
              </w:rPr>
              <w:t>ไป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7B89566B" w14:textId="007D34FB" w:rsidR="002A0EAA" w:rsidRPr="00F01EB6" w:rsidRDefault="002A0EAA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checkio</w:t>
          </w:r>
        </w:p>
        <w:p w14:paraId="27F644E7" w14:textId="77777777" w:rsidR="00E04CCD" w:rsidRPr="002D6188" w:rsidRDefault="00A8541B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4741C5F7" wp14:editId="491D6B12">
                <wp:extent cx="5029200" cy="2720928"/>
                <wp:effectExtent l="0" t="0" r="0" b="381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2465" cy="2728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0D89BBE" w14:textId="335252E0" w:rsidR="00C12DB6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9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 xml:space="preserve">checkio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>เมื่อเข้ามาในเกมเริ่มแรก</w:t>
          </w:r>
        </w:p>
        <w:p w14:paraId="46B2FE39" w14:textId="269CF06F" w:rsidR="00C12DB6" w:rsidRPr="002D6188" w:rsidRDefault="00E02C57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119" w:author="Atiwitch Muongsorn" w:date="2019-11-26T12:41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9 </w:t>
            </w:r>
          </w:ins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เกมจะให้</w:t>
          </w:r>
          <w:ins w:id="120" w:author="Atiwitch Muongsorn" w:date="2019-11-26T12:42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21" w:author="Atiwitch Muongsorn" w:date="2019-11-26T12:42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เดิน</w:t>
          </w:r>
          <w:ins w:id="122" w:author="Atiwitch Muongsorn" w:date="2019-11-26T12:42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ทาง</w:t>
            </w:r>
          </w:ins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ไปยังเกาะต่างๆ เพื่อเรียนรู้การเขียนโปรแกรมด่านต่างๆ ตาม</w:t>
          </w:r>
          <w:ins w:id="123" w:author="Atiwitch Muongsorn" w:date="2019-11-26T12:42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เนื้อหา</w:t>
            </w:r>
          </w:ins>
          <w:del w:id="124" w:author="Atiwitch Muongsorn" w:date="2019-11-26T12:42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 xml:space="preserve">content 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ของเกาะเหล่านั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น </w:t>
          </w:r>
          <w:r w:rsidR="00A72683" w:rsidRPr="00A72683">
            <w:rPr>
              <w:rFonts w:ascii="TH Sarabun New" w:hAnsi="TH Sarabun New" w:cs="TH Sarabun New"/>
              <w:sz w:val="36"/>
              <w:szCs w:val="36"/>
              <w:cs/>
            </w:rPr>
            <w:t>ในช่วงเริ่มเกมผู้เล่นต้องทำการผ่านเงื่อนไขของเกมก่อนจึงจะสามารถไปเล่นในเกาะถัดไปได้</w:t>
          </w:r>
          <w:del w:id="125" w:author="Atiwitch Muongsorn" w:date="2019-11-26T12:44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 xml:space="preserve"> 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อยู่ได้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ซึ่งบางเกาะก็ต่อจากเกาะที</w:t>
          </w:r>
          <w:ins w:id="126" w:author="Atiwitch Muongsorn" w:date="2019-11-26T12:4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่ล็อค</w:t>
            </w:r>
          </w:ins>
          <w:del w:id="127" w:author="Atiwitch Muongsorn" w:date="2019-11-26T12:44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่ 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 xml:space="preserve">Lock 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อยู่เช่นกัน</w:t>
          </w:r>
          <w:ins w:id="128" w:author="Atiwitch Muongsorn" w:date="2019-11-26T12:4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จึงทำให้ผู้เล่นไม่สามารถไปเกาะนั้นได้ก่อนจะผ่านเกาะก่อนหน้า</w:t>
            </w:r>
          </w:ins>
        </w:p>
        <w:p w14:paraId="4F2848F3" w14:textId="77777777" w:rsidR="00E04CCD" w:rsidRPr="002D6188" w:rsidRDefault="00A8541B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4A6019E2" wp14:editId="60B69813">
                <wp:extent cx="3484861" cy="3166533"/>
                <wp:effectExtent l="0" t="0" r="1905" b="0"/>
                <wp:docPr id="53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2177" cy="31731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1153D6" w14:textId="5E1B163A" w:rsidR="00C12DB6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10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ตัวอย่างด่านต่างๆ ภายในเกาะของเกม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checkio</w:t>
          </w:r>
        </w:p>
        <w:p w14:paraId="4A837AE0" w14:textId="01E245D2" w:rsidR="00C12DB6" w:rsidRPr="002D6188" w:rsidRDefault="00E02C57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129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lastRenderedPageBreak/>
              <w:t xml:space="preserve">จากภาพที่ 10 </w:t>
            </w:r>
          </w:ins>
          <w:del w:id="130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ซึ่ง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พอเข้าไปในเกาะ</w:t>
          </w:r>
          <w:del w:id="131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นั</w:delText>
            </w:r>
            <w:r w:rsidR="00D241A0" w:rsidDel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้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นก็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จะมีโจทย์ให้</w:t>
          </w:r>
          <w:ins w:id="132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33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ได้เรียนรู้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ins w:id="134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ผู้เล่นสามารถ</w:t>
            </w:r>
          </w:ins>
          <w:del w:id="135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เราจะ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เลือกเรียนโจทย์ไหนก่อนก็ได้ พอทำได้แล้ว เปอร์เซ</w:t>
          </w:r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็</w:t>
          </w:r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นต์ด้านบน</w:t>
          </w:r>
          <w:del w:id="136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ก็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จะเพิ่มขึ้น</w:t>
          </w:r>
          <w:ins w:id="137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เพื่อบอกว่าผู้เล่นเรียนรู้จากเกาะนั้นแล้วกี่เปอร์เซ็นต์</w:t>
            </w:r>
          </w:ins>
        </w:p>
        <w:p w14:paraId="62FC4499" w14:textId="77777777" w:rsidR="00712FBA" w:rsidRPr="002D6188" w:rsidRDefault="00A8541B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3ECF0AF2" wp14:editId="712517CF">
                <wp:extent cx="4988209" cy="3113903"/>
                <wp:effectExtent l="0" t="0" r="3175" b="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3962" cy="3123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0B1091" w14:textId="20A618BF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11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ตัวอย่างโจทย์ของด่าน ภายในเกม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checkio</w:t>
          </w:r>
        </w:p>
        <w:p w14:paraId="76C69D97" w14:textId="31C2877A" w:rsidR="00A8541B" w:rsidRPr="002D6188" w:rsidDel="00E02C57" w:rsidRDefault="00E02C57" w:rsidP="00C4774B">
          <w:pPr>
            <w:spacing w:after="0"/>
            <w:ind w:firstLine="720"/>
            <w:jc w:val="thaiDistribute"/>
            <w:rPr>
              <w:del w:id="138" w:author="Atiwitch Muongsorn" w:date="2019-11-26T12:46:00Z"/>
              <w:rFonts w:ascii="TH Sarabun New" w:hAnsi="TH Sarabun New" w:cs="TH Sarabun New"/>
              <w:sz w:val="36"/>
              <w:szCs w:val="36"/>
            </w:rPr>
          </w:pPr>
          <w:ins w:id="139" w:author="Atiwitch Muongsorn" w:date="2019-11-26T12:46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11 </w:t>
            </w:r>
          </w:ins>
          <w:del w:id="140" w:author="Atiwitch Muongsorn" w:date="2019-11-26T12:46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พอ</w:delText>
            </w:r>
          </w:del>
          <w:ins w:id="141" w:author="Atiwitch Muongsorn" w:date="2019-11-26T12:46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กด</w:t>
          </w:r>
          <w:del w:id="142" w:author="Atiwitch Muongsorn" w:date="2019-11-26T12:46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เข้าไป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ที่โจทย์จะม</w:t>
          </w:r>
          <w:ins w:id="143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ีเงื่อนไข</w:t>
            </w:r>
          </w:ins>
          <w:del w:id="144" w:author="Atiwitch Muongsorn" w:date="2019-11-26T12:47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ีโจทย์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ให้</w:t>
          </w:r>
          <w:ins w:id="145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46" w:author="Atiwitch Muongsorn" w:date="2019-11-26T12:47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แก้</w:t>
          </w:r>
          <w:ins w:id="147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ปัญหา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ตามที่</w:t>
          </w:r>
          <w:ins w:id="148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เงื่อน</w:t>
            </w:r>
          </w:ins>
          <w:del w:id="149" w:author="Atiwitch Muongsorn" w:date="2019-11-26T12:47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โจทย์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ต้องการ </w:t>
          </w:r>
          <w:ins w:id="150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จากภาพที่ 11 ผู้เล่นสามารถ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กดปุ่ม ‘</w:t>
          </w:r>
          <w:r w:rsidR="00A8541B" w:rsidRPr="002D6188">
            <w:rPr>
              <w:rFonts w:ascii="TH Sarabun New" w:hAnsi="TH Sarabun New" w:cs="TH Sarabun New"/>
              <w:sz w:val="36"/>
              <w:szCs w:val="36"/>
            </w:rPr>
            <w:t xml:space="preserve">Solve It’ 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เพื่อทำการ</w:t>
          </w:r>
          <w:del w:id="151" w:author="Atiwitch Muongsorn" w:date="2019-11-26T12:48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เขียนโค้ด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แก้</w:t>
          </w:r>
          <w:ins w:id="152" w:author="Atiwitch Muongsorn" w:date="2019-11-26T12:4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ไขโค้ด</w:t>
            </w:r>
          </w:ins>
        </w:p>
        <w:p w14:paraId="55551365" w14:textId="332734E8" w:rsidR="00E01FBC" w:rsidRDefault="00E02C57" w:rsidP="00D91D16">
          <w:pPr>
            <w:spacing w:after="0"/>
            <w:ind w:firstLine="720"/>
            <w:jc w:val="thaiDistribute"/>
            <w:rPr>
              <w:ins w:id="153" w:author="Atiwitch Muongsorn" w:date="2019-11-26T14:22:00Z"/>
              <w:rFonts w:ascii="TH Sarabun New" w:hAnsi="TH Sarabun New" w:cs="TH Sarabun New"/>
              <w:sz w:val="36"/>
              <w:szCs w:val="36"/>
              <w:cs/>
            </w:rPr>
          </w:pPr>
          <w:ins w:id="154" w:author="Atiwitch Muongsorn" w:date="2019-11-26T12:46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4A214F">
            <w:rPr>
              <w:rFonts w:ascii="TH Sarabun New" w:hAnsi="TH Sarabun New" w:cs="TH Sarabun New"/>
              <w:sz w:val="36"/>
              <w:szCs w:val="36"/>
              <w:cs/>
            </w:rPr>
            <w:t>ตัวเกมก็จะให้ผู้เล่น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แก้โค้ดตาม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ภาษาที่ผู้เล่นได้กำหนดไว้ตอนลงทะเบียน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โดยภาษาที่</w:t>
          </w:r>
          <w:ins w:id="155" w:author="Atiwitch Muongsorn" w:date="2019-11-26T12:48:00Z">
            <w:r w:rsidR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56" w:author="Atiwitch Muongsorn" w:date="2019-11-26T12:48:00Z">
            <w:r w:rsidR="007D24F2" w:rsidDel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เรา</w:delText>
            </w:r>
          </w:del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เลือกนั่นจะมีรูปแบบการเขียนเหมือนกับภาษา</w:t>
          </w:r>
          <w:ins w:id="157" w:author="Atiwitch Muongsorn" w:date="2019-11-26T12:49:00Z">
            <w:r w:rsidR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t>จริง</w:t>
            </w:r>
          </w:ins>
        </w:p>
        <w:p w14:paraId="181F0EB1" w14:textId="77777777" w:rsidR="00E01FBC" w:rsidRDefault="00E01FBC">
          <w:pPr>
            <w:rPr>
              <w:ins w:id="158" w:author="Atiwitch Muongsorn" w:date="2019-11-26T14:22:00Z"/>
              <w:rFonts w:ascii="TH Sarabun New" w:hAnsi="TH Sarabun New" w:cs="TH Sarabun New"/>
              <w:sz w:val="36"/>
              <w:szCs w:val="36"/>
              <w:cs/>
            </w:rPr>
          </w:pPr>
          <w:ins w:id="159" w:author="Atiwitch Muongsorn" w:date="2019-11-26T14:22:00Z">
            <w:r>
              <w:rPr>
                <w:rFonts w:ascii="TH Sarabun New" w:hAnsi="TH Sarabun New" w:cs="TH Sarabun New"/>
                <w:sz w:val="36"/>
                <w:szCs w:val="36"/>
                <w:cs/>
              </w:rPr>
              <w:br w:type="page"/>
            </w:r>
          </w:ins>
        </w:p>
        <w:p w14:paraId="17B7B7F7" w14:textId="7A835312" w:rsidR="00A8541B" w:rsidDel="00E01FBC" w:rsidRDefault="007D24F2" w:rsidP="00A30B76">
          <w:pPr>
            <w:spacing w:after="0"/>
            <w:ind w:firstLine="720"/>
            <w:jc w:val="thaiDistribute"/>
            <w:rPr>
              <w:ins w:id="160" w:author="winJ" w:date="2019-11-25T23:36:00Z"/>
              <w:del w:id="161" w:author="Atiwitch Muongsorn" w:date="2019-11-26T14:22:00Z"/>
              <w:rFonts w:ascii="TH Sarabun New" w:hAnsi="TH Sarabun New" w:cs="TH Sarabun New"/>
              <w:sz w:val="36"/>
              <w:szCs w:val="36"/>
            </w:rPr>
          </w:pPr>
          <w:del w:id="162" w:author="Atiwitch Muongsorn" w:date="2019-11-26T12:49:00Z">
            <w:r w:rsidDel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lastRenderedPageBreak/>
              <w:delText>ต้นแบบ</w:delText>
            </w:r>
          </w:del>
        </w:p>
        <w:p w14:paraId="7762C7C5" w14:textId="1B16D147" w:rsidR="001376B7" w:rsidDel="00E01FBC" w:rsidRDefault="001376B7" w:rsidP="00A30B76">
          <w:pPr>
            <w:spacing w:after="0"/>
            <w:ind w:firstLine="720"/>
            <w:jc w:val="thaiDistribute"/>
            <w:rPr>
              <w:ins w:id="163" w:author="winJ" w:date="2019-11-25T23:36:00Z"/>
              <w:del w:id="164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6810F28F" w14:textId="55674E75" w:rsidR="001376B7" w:rsidDel="00E01FBC" w:rsidRDefault="001376B7" w:rsidP="00A30B76">
          <w:pPr>
            <w:spacing w:after="0"/>
            <w:ind w:firstLine="720"/>
            <w:jc w:val="thaiDistribute"/>
            <w:rPr>
              <w:ins w:id="165" w:author="winJ" w:date="2019-11-25T23:36:00Z"/>
              <w:del w:id="166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58BB4385" w14:textId="7739CB26" w:rsidR="001376B7" w:rsidDel="00E01FBC" w:rsidRDefault="001376B7" w:rsidP="00A30B76">
          <w:pPr>
            <w:spacing w:after="0"/>
            <w:ind w:firstLine="720"/>
            <w:jc w:val="thaiDistribute"/>
            <w:rPr>
              <w:ins w:id="167" w:author="winJ" w:date="2019-11-25T23:36:00Z"/>
              <w:del w:id="168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3E633999" w14:textId="7F33592D" w:rsidR="001376B7" w:rsidDel="00E01FBC" w:rsidRDefault="001376B7" w:rsidP="0009312C">
          <w:pPr>
            <w:spacing w:after="0"/>
            <w:ind w:firstLine="720"/>
            <w:jc w:val="thaiDistribute"/>
            <w:rPr>
              <w:ins w:id="169" w:author="winJ" w:date="2019-11-25T23:36:00Z"/>
              <w:del w:id="170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09051F88" w14:textId="6FF11499" w:rsidR="001376B7" w:rsidDel="00E01FBC" w:rsidRDefault="001376B7">
          <w:pPr>
            <w:spacing w:after="0"/>
            <w:ind w:firstLine="720"/>
            <w:jc w:val="thaiDistribute"/>
            <w:rPr>
              <w:ins w:id="171" w:author="winJ" w:date="2019-11-25T23:36:00Z"/>
              <w:del w:id="172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73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5FB9AC40" w14:textId="0EB0182A" w:rsidR="001376B7" w:rsidDel="00E01FBC" w:rsidRDefault="001376B7">
          <w:pPr>
            <w:spacing w:after="0"/>
            <w:ind w:firstLine="720"/>
            <w:jc w:val="thaiDistribute"/>
            <w:rPr>
              <w:ins w:id="174" w:author="winJ" w:date="2019-11-25T23:36:00Z"/>
              <w:del w:id="175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76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5B6A72DE" w14:textId="149BAA00" w:rsidR="001376B7" w:rsidDel="00E01FBC" w:rsidRDefault="001376B7">
          <w:pPr>
            <w:spacing w:after="0"/>
            <w:ind w:firstLine="720"/>
            <w:jc w:val="thaiDistribute"/>
            <w:rPr>
              <w:ins w:id="177" w:author="winJ" w:date="2019-11-25T23:36:00Z"/>
              <w:del w:id="178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79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3DE3F727" w14:textId="32D571F5" w:rsidR="001376B7" w:rsidDel="00E01FBC" w:rsidRDefault="001376B7">
          <w:pPr>
            <w:spacing w:after="0"/>
            <w:ind w:firstLine="720"/>
            <w:jc w:val="thaiDistribute"/>
            <w:rPr>
              <w:ins w:id="180" w:author="winJ" w:date="2019-11-25T23:36:00Z"/>
              <w:del w:id="181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82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63EC8ACC" w14:textId="41818112" w:rsidR="001376B7" w:rsidDel="00E01FBC" w:rsidRDefault="001376B7">
          <w:pPr>
            <w:spacing w:after="0"/>
            <w:ind w:firstLine="720"/>
            <w:jc w:val="thaiDistribute"/>
            <w:rPr>
              <w:ins w:id="183" w:author="winJ" w:date="2019-11-25T23:36:00Z"/>
              <w:del w:id="184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85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7908EE39" w14:textId="20416ACE" w:rsidR="001376B7" w:rsidRPr="002D6188" w:rsidDel="00E01FBC" w:rsidRDefault="001376B7">
          <w:pPr>
            <w:spacing w:after="0"/>
            <w:ind w:firstLine="720"/>
            <w:jc w:val="thaiDistribute"/>
            <w:rPr>
              <w:del w:id="186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87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26CBC06C" w14:textId="485DFD3C" w:rsidR="002A0EAA" w:rsidRPr="00F01EB6" w:rsidRDefault="002A0EAA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  <w:pPrChange w:id="188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coding game</w:t>
          </w:r>
        </w:p>
        <w:p w14:paraId="61F52336" w14:textId="77777777" w:rsidR="00712FBA" w:rsidRPr="002D6188" w:rsidRDefault="00A8541B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0561B8AB" wp14:editId="4FC2F1CA">
                <wp:extent cx="5943600" cy="3329305"/>
                <wp:effectExtent l="0" t="0" r="0" b="4445"/>
                <wp:docPr id="62" name="Pictur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29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2F7518" w14:textId="082AD5DD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12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ตัวอย่างการผ่านด่านของเกม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coding game</w:t>
          </w:r>
        </w:p>
        <w:p w14:paraId="6E746350" w14:textId="2960E9B5" w:rsidR="00A8541B" w:rsidRPr="002D6188" w:rsidDel="006419CD" w:rsidRDefault="00A8541B" w:rsidP="00C4774B">
          <w:pPr>
            <w:spacing w:after="0"/>
            <w:ind w:firstLine="720"/>
            <w:jc w:val="thaiDistribute"/>
            <w:rPr>
              <w:del w:id="189" w:author="Atiwitch Muongsorn" w:date="2019-11-26T13:30:00Z"/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เกมมีความซับซ้อนของการเขียนโค้ด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สูง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482EE2">
            <w:rPr>
              <w:rFonts w:ascii="TH Sarabun New" w:hAnsi="TH Sarabun New" w:cs="TH Sarabun New"/>
              <w:sz w:val="36"/>
              <w:szCs w:val="36"/>
              <w:cs/>
            </w:rPr>
            <w:t>และภายในเกมผู้เล่นสามารถเขียนโค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ดได้ตามความต้องการ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482EE2">
            <w:rPr>
              <w:rFonts w:ascii="TH Sarabun New" w:hAnsi="TH Sarabun New" w:cs="TH Sarabun New"/>
              <w:sz w:val="36"/>
              <w:szCs w:val="36"/>
              <w:cs/>
            </w:rPr>
            <w:t>และรูปแบบการเล่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นของเกมนี้คือผู้เล่นต้องเอาชนะมอนเตอร์ที่เกมสร้างขึ้นมา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825ADE" w:rsidRPr="00825ADE">
            <w:rPr>
              <w:rFonts w:ascii="TH Sarabun New" w:hAnsi="TH Sarabun New" w:cs="TH Sarabun New"/>
              <w:sz w:val="36"/>
              <w:szCs w:val="36"/>
              <w:cs/>
            </w:rPr>
            <w:t>จาก</w:t>
          </w:r>
          <w:r w:rsidR="00825ADE">
            <w:rPr>
              <w:rFonts w:ascii="TH Sarabun New" w:hAnsi="TH Sarabun New" w:cs="TH Sarabun New"/>
              <w:sz w:val="36"/>
              <w:szCs w:val="36"/>
              <w:cs/>
            </w:rPr>
            <w:t>ภาพที่</w:t>
          </w:r>
          <w:r w:rsidR="007F4BE7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825ADE">
            <w:rPr>
              <w:rFonts w:ascii="TH Sarabun New" w:hAnsi="TH Sarabun New" w:cs="TH Sarabun New"/>
              <w:sz w:val="36"/>
              <w:szCs w:val="36"/>
              <w:cs/>
            </w:rPr>
            <w:t>12 ภาษาที่ใช้ในการเขียนโค</w:t>
          </w:r>
          <w:r w:rsidR="00825ADE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825ADE" w:rsidRPr="00825ADE">
            <w:rPr>
              <w:rFonts w:ascii="TH Sarabun New" w:hAnsi="TH Sarabun New" w:cs="TH Sarabun New"/>
              <w:sz w:val="36"/>
              <w:szCs w:val="36"/>
              <w:cs/>
            </w:rPr>
            <w:t>ดมีรูปแบบภาษาที่เหมือน</w:t>
          </w:r>
          <w:r w:rsidR="00825ADE">
            <w:rPr>
              <w:rFonts w:ascii="TH Sarabun New" w:hAnsi="TH Sarabun New" w:cs="TH Sarabun New"/>
              <w:sz w:val="36"/>
              <w:szCs w:val="36"/>
              <w:cs/>
            </w:rPr>
            <w:t xml:space="preserve">กับภาษาที่ใช้ในการเขียนโค็ดจริง </w:t>
          </w:r>
        </w:p>
        <w:p w14:paraId="0212EFB3" w14:textId="3945BF77" w:rsidR="00A8541B" w:rsidRPr="002D6188" w:rsidDel="006419CD" w:rsidRDefault="004A214F" w:rsidP="00A30B76">
          <w:pPr>
            <w:spacing w:after="0"/>
            <w:ind w:firstLine="720"/>
            <w:jc w:val="thaiDistribute"/>
            <w:rPr>
              <w:del w:id="190" w:author="Atiwitch Muongsorn" w:date="2019-11-26T13:30:00Z"/>
              <w:rFonts w:ascii="TH Sarabun New" w:hAnsi="TH Sarabun New" w:cs="TH Sarabun New"/>
              <w:sz w:val="36"/>
              <w:szCs w:val="36"/>
            </w:rPr>
          </w:pPr>
          <w:r>
            <w:rPr>
              <w:rFonts w:ascii="TH Sarabun New" w:hAnsi="TH Sarabun New" w:cs="TH Sarabun New"/>
              <w:sz w:val="36"/>
              <w:szCs w:val="36"/>
              <w:cs/>
            </w:rPr>
            <w:t>บางด่านหากโค้ดที่ผู้เล่น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เขียนมีช่องโห</w:t>
          </w:r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่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วเกมจะไม่ทำ</w:t>
          </w:r>
          <w:del w:id="191" w:author="Atiwitch Muongsorn" w:date="2019-11-26T13:30:00Z"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การ </w:delText>
            </w:r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</w:rPr>
              <w:delText>compile</w:delText>
            </w:r>
          </w:del>
          <w:ins w:id="192" w:author="Atiwitch Muongsorn" w:date="2019-11-26T13:30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งาน</w:t>
            </w:r>
          </w:ins>
          <w:del w:id="193" w:author="Atiwitch Muongsorn" w:date="2019-11-26T13:30:00Z"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</w:rPr>
              <w:delText xml:space="preserve"> </w:delText>
            </w:r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ให้เลย</w:delText>
            </w:r>
          </w:del>
        </w:p>
        <w:p w14:paraId="09D6C1D7" w14:textId="4B85C49B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del w:id="194" w:author="Atiwitch Muongsorn" w:date="2019-11-26T13:31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เราต้องเขียนโค้ดที่ครอบค</w:delText>
            </w:r>
            <w:r w:rsidR="00D241A0" w:rsidDel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ลุม</w:delText>
            </w:r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ให้ตัวละครในเกมสามารถอยู่รอดได้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commentRangeStart w:id="195"/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  <w:commentRangeEnd w:id="195"/>
          <w:r w:rsidR="00D241A0">
            <w:rPr>
              <w:rStyle w:val="CommentReference"/>
              <w:rFonts w:cs="Angsana New"/>
            </w:rPr>
            <w:commentReference w:id="195"/>
          </w:r>
        </w:p>
        <w:p w14:paraId="7DF5F688" w14:textId="48C1EBB4" w:rsidR="002A0EAA" w:rsidRPr="00F01EB6" w:rsidRDefault="002A0EAA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lightbot and lightbot jr.</w:t>
          </w:r>
        </w:p>
        <w:p w14:paraId="59E38A08" w14:textId="77777777" w:rsidR="00712FBA" w:rsidRPr="002D6188" w:rsidRDefault="002A0EAA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250EBD71" wp14:editId="4186654D">
                <wp:extent cx="5943600" cy="2834640"/>
                <wp:effectExtent l="0" t="0" r="0" b="3810"/>
                <wp:docPr id="11" name="รูปภาพ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3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B45C05" w14:textId="4FE781D0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13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lightbot and lightbot jr</w:t>
          </w:r>
        </w:p>
        <w:p w14:paraId="71AA1D05" w14:textId="3FDB06C1" w:rsidR="00CB05CE" w:rsidRPr="002D6188" w:rsidRDefault="00955BE2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ตัวเกมให้ผู้เล่</w:t>
          </w:r>
          <w:del w:id="196" w:author="Atiwitch Muongsorn" w:date="2019-11-26T13:31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นลาก</w:delText>
            </w:r>
          </w:del>
          <w:ins w:id="197" w:author="Atiwitch Muongsorn" w:date="2019-11-26T13:31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นวาง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บล็อค</w:t>
          </w:r>
          <w:del w:id="198" w:author="Atiwitch Muongsorn" w:date="2019-11-26T13:32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ที่ต้องการให้</w:delText>
            </w:r>
          </w:del>
          <w:ins w:id="199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</w:t>
          </w:r>
          <w:ins w:id="200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ทำตาม</w:t>
          </w:r>
          <w:ins w:id="201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ลง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ในช่อง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Main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ซึ่งเมื่อ</w:t>
          </w:r>
          <w:ins w:id="202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203" w:author="Atiwitch Muongsorn" w:date="2019-11-26T13:32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ทำการก</w:delText>
            </w:r>
          </w:del>
          <w:ins w:id="204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ก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ด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Run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ตัวละครจะทำตาม</w:t>
          </w:r>
          <w:ins w:id="205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คำสั่ง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เป็นลำดับตามที่ผู้เล่นวางไว้</w:t>
          </w:r>
          <w:ins w:id="206" w:author="Atiwitch Muongsorn" w:date="2019-11-26T13:33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รายบรรทัดตามภาพที่ 13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ตัวเกมอธิบายการทำงานที่ตัวละครสามารถทำได้ในรูปของบล็อค </w:t>
          </w:r>
          <w:ins w:id="207" w:author="Atiwitch Muongsorn" w:date="2019-11-26T13:33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</w:t>
            </w:r>
          </w:ins>
          <w:del w:id="208" w:author="Atiwitch Muongsorn" w:date="2019-11-26T13:33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แต่ว่า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ไม่สามารถ</w:t>
          </w:r>
          <w:del w:id="209" w:author="Atiwitch Muongsorn" w:date="2019-11-26T13:33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ทำการ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ทำงานในลักษณะของลูปได้</w:t>
          </w:r>
        </w:p>
        <w:p w14:paraId="14743A15" w14:textId="6FABCA80" w:rsidR="0016082B" w:rsidRPr="002D6188" w:rsidRDefault="0016082B" w:rsidP="00A30B76">
          <w:pPr>
            <w:spacing w:after="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ประเภทของเกม</w:t>
          </w:r>
        </w:p>
        <w:p w14:paraId="49E4F585" w14:textId="7C46D1B7" w:rsidR="0016082B" w:rsidRPr="002D6188" w:rsidRDefault="0016082B" w:rsidP="00A30B76">
          <w:pPr>
            <w:spacing w:after="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ab/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เกมที่</w:t>
          </w:r>
          <w:del w:id="210" w:author="Atiwitch Muongsorn" w:date="2019-11-26T13:34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นำมาประกอบการเขียนรายงาน</w:delText>
            </w:r>
          </w:del>
          <w:ins w:id="211" w:author="Atiwitch Muongsorn" w:date="2019-11-26T13:34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กล่าวมาข้างต้น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สามารถแบ่งประเภทออกได้เป็น 3 ประเภท</w:t>
          </w:r>
        </w:p>
        <w:p w14:paraId="7503774F" w14:textId="4A28844A" w:rsidR="0016082B" w:rsidRPr="002D6188" w:rsidDel="006419CD" w:rsidRDefault="0016082B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del w:id="212" w:author="Atiwitch Muongsorn" w:date="2019-11-26T13:34:00Z"/>
              <w:rFonts w:ascii="TH Sarabun New" w:hAnsi="TH Sarabun New" w:cs="TH Sarabun New"/>
              <w:sz w:val="36"/>
              <w:szCs w:val="36"/>
            </w:rPr>
            <w:pPrChange w:id="213" w:author="Atiwitch Muongsorn" w:date="2019-11-26T13:40:00Z">
              <w:pPr>
                <w:pStyle w:val="ListParagraph"/>
                <w:numPr>
                  <w:numId w:val="14"/>
                </w:numPr>
                <w:spacing w:after="0"/>
                <w:ind w:left="1080"/>
                <w:jc w:val="thaiDistribute"/>
              </w:pPr>
            </w:pPrChange>
          </w:pPr>
          <w:r w:rsidRPr="00C4774B">
            <w:rPr>
              <w:rFonts w:ascii="TH Sarabun New" w:hAnsi="TH Sarabun New" w:cs="TH Sarabun New"/>
              <w:sz w:val="36"/>
              <w:szCs w:val="36"/>
              <w:cs/>
            </w:rPr>
            <w:t>เกมฝึกโปรแกรมมิ่งแบบวางบล็อค</w:t>
          </w:r>
        </w:p>
        <w:p w14:paraId="4EACEE91" w14:textId="0F67F5F5" w:rsidR="0016082B" w:rsidRPr="00A30B76" w:rsidRDefault="006419CD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14" w:author="Atiwitch Muongsorn" w:date="2019-11-26T13:40:00Z">
              <w:pPr>
                <w:spacing w:after="0"/>
                <w:ind w:left="720" w:firstLine="360"/>
                <w:jc w:val="thaiDistribute"/>
              </w:pPr>
            </w:pPrChange>
          </w:pPr>
          <w:ins w:id="215" w:author="Atiwitch Muongsorn" w:date="2019-11-26T13:3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16082B" w:rsidRPr="00C4774B">
            <w:rPr>
              <w:rFonts w:ascii="TH Sarabun New" w:hAnsi="TH Sarabun New" w:cs="TH Sarabun New"/>
              <w:sz w:val="36"/>
              <w:szCs w:val="36"/>
              <w:cs/>
            </w:rPr>
            <w:t xml:space="preserve">ประกอบไปด้วยเกม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 xml:space="preserve">code.org, human resource machine </w:t>
          </w:r>
          <w:r w:rsidR="00D241A0" w:rsidRPr="00A30B76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และ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>lightbot and lightbot jr.</w:t>
          </w:r>
        </w:p>
        <w:p w14:paraId="3009B480" w14:textId="26B32937" w:rsidR="0016082B" w:rsidRPr="002D6188" w:rsidDel="006419CD" w:rsidRDefault="0016082B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del w:id="216" w:author="Atiwitch Muongsorn" w:date="2019-11-26T13:34:00Z"/>
              <w:rFonts w:ascii="TH Sarabun New" w:hAnsi="TH Sarabun New" w:cs="TH Sarabun New"/>
              <w:sz w:val="36"/>
              <w:szCs w:val="36"/>
            </w:rPr>
            <w:pPrChange w:id="217" w:author="Atiwitch Muongsorn" w:date="2019-11-26T13:40:00Z">
              <w:pPr>
                <w:pStyle w:val="ListParagraph"/>
                <w:numPr>
                  <w:numId w:val="14"/>
                </w:numPr>
                <w:spacing w:after="0"/>
                <w:ind w:left="1080"/>
                <w:jc w:val="thaiDistribute"/>
              </w:pPr>
            </w:pPrChange>
          </w:pPr>
          <w:r w:rsidRPr="00A30B76">
            <w:rPr>
              <w:rFonts w:ascii="TH Sarabun New" w:hAnsi="TH Sarabun New" w:cs="TH Sarabun New"/>
              <w:sz w:val="36"/>
              <w:szCs w:val="36"/>
              <w:cs/>
            </w:rPr>
            <w:t>เกมฝึกโปรแกรมมิ่งแบบ</w:t>
          </w:r>
          <w:r w:rsidR="00AF586B" w:rsidRPr="00A30B76">
            <w:rPr>
              <w:rFonts w:ascii="TH Sarabun New" w:hAnsi="TH Sarabun New" w:cs="TH Sarabun New"/>
              <w:sz w:val="36"/>
              <w:szCs w:val="36"/>
              <w:cs/>
            </w:rPr>
            <w:t>โลจิกการทำงาน</w:t>
          </w:r>
        </w:p>
        <w:p w14:paraId="3D2B219F" w14:textId="4240ED89" w:rsidR="0016082B" w:rsidRPr="00A30B76" w:rsidRDefault="006419CD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  <w:pPrChange w:id="218" w:author="Atiwitch Muongsorn" w:date="2019-11-26T13:40:00Z">
              <w:pPr>
                <w:spacing w:after="0"/>
                <w:ind w:left="720" w:firstLine="360"/>
                <w:jc w:val="thaiDistribute"/>
              </w:pPr>
            </w:pPrChange>
          </w:pPr>
          <w:ins w:id="219" w:author="Atiwitch Muongsorn" w:date="2019-11-26T13:3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16082B" w:rsidRPr="00C4774B">
            <w:rPr>
              <w:rFonts w:ascii="TH Sarabun New" w:hAnsi="TH Sarabun New" w:cs="TH Sarabun New"/>
              <w:sz w:val="36"/>
              <w:szCs w:val="36"/>
              <w:cs/>
            </w:rPr>
            <w:t xml:space="preserve">ประกอบไปด้วยเกม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>vim adventure</w:t>
          </w:r>
        </w:p>
        <w:p w14:paraId="4E6C69B1" w14:textId="5A8225F0" w:rsidR="0016082B" w:rsidRPr="002D6188" w:rsidDel="006419CD" w:rsidRDefault="0016082B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del w:id="220" w:author="Atiwitch Muongsorn" w:date="2019-11-26T13:34:00Z"/>
              <w:rFonts w:ascii="TH Sarabun New" w:hAnsi="TH Sarabun New" w:cs="TH Sarabun New"/>
              <w:sz w:val="36"/>
              <w:szCs w:val="36"/>
            </w:rPr>
            <w:pPrChange w:id="221" w:author="Atiwitch Muongsorn" w:date="2019-11-26T13:40:00Z">
              <w:pPr>
                <w:pStyle w:val="ListParagraph"/>
                <w:numPr>
                  <w:numId w:val="14"/>
                </w:numPr>
                <w:spacing w:after="0"/>
                <w:ind w:left="1080"/>
                <w:jc w:val="thaiDistribute"/>
              </w:pPr>
            </w:pPrChange>
          </w:pPr>
          <w:r w:rsidRPr="00A30B76">
            <w:rPr>
              <w:rFonts w:ascii="TH Sarabun New" w:hAnsi="TH Sarabun New" w:cs="TH Sarabun New"/>
              <w:sz w:val="36"/>
              <w:szCs w:val="36"/>
              <w:cs/>
            </w:rPr>
            <w:t>เกมฝึกโปรแกรมมิ่งแบบพิมพ์</w:t>
          </w:r>
        </w:p>
        <w:p w14:paraId="37E82A0F" w14:textId="4DF65D9A" w:rsidR="0016082B" w:rsidRPr="00A30B76" w:rsidRDefault="006419CD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22" w:author="Atiwitch Muongsorn" w:date="2019-11-26T13:40:00Z">
              <w:pPr>
                <w:spacing w:after="0"/>
                <w:ind w:left="720" w:firstLine="360"/>
                <w:jc w:val="thaiDistribute"/>
              </w:pPr>
            </w:pPrChange>
          </w:pPr>
          <w:ins w:id="223" w:author="Atiwitch Muongsorn" w:date="2019-11-26T13:3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16082B" w:rsidRPr="00C4774B">
            <w:rPr>
              <w:rFonts w:ascii="TH Sarabun New" w:hAnsi="TH Sarabun New" w:cs="TH Sarabun New"/>
              <w:sz w:val="36"/>
              <w:szCs w:val="36"/>
              <w:cs/>
            </w:rPr>
            <w:t xml:space="preserve">ประกอบไปด้วยเกม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>coding game, checkio, code monkey, rudy warrior</w:t>
          </w:r>
          <w:r w:rsidR="00AF586B" w:rsidRPr="00A30B76">
            <w:rPr>
              <w:rFonts w:ascii="TH Sarabun New" w:hAnsi="TH Sarabun New" w:cs="TH Sarabun New"/>
              <w:sz w:val="36"/>
              <w:szCs w:val="36"/>
            </w:rPr>
            <w:t>, code avenger, code combat</w:t>
          </w:r>
        </w:p>
        <w:p w14:paraId="6000990F" w14:textId="77777777" w:rsidR="00712FBA" w:rsidRPr="002D6188" w:rsidRDefault="00777E8B">
          <w:pPr>
            <w:keepNext/>
            <w:spacing w:after="0"/>
            <w:jc w:val="center"/>
            <w:rPr>
              <w:rFonts w:ascii="TH Sarabun New" w:hAnsi="TH Sarabun New" w:cs="TH Sarabun New"/>
            </w:rPr>
          </w:pPr>
          <w:r w:rsidRPr="002D6188">
            <w:rPr>
              <w:rFonts w:ascii="TH Sarabun New" w:hAnsi="TH Sarabun New" w:cs="TH Sarabun New"/>
              <w:noProof/>
            </w:rPr>
            <w:lastRenderedPageBreak/>
            <w:drawing>
              <wp:inline distT="0" distB="0" distL="0" distR="0" wp14:anchorId="6AF1B370" wp14:editId="0A8D4998">
                <wp:extent cx="5943600" cy="3971925"/>
                <wp:effectExtent l="0" t="0" r="0" b="9525"/>
                <wp:docPr id="18" name="รูปภาพ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รูปภาพ 18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71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41A0DB" w14:textId="181427D6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14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ตารางแสดงข้อดีข้อเสียของแต่ละเกม</w:t>
          </w:r>
        </w:p>
        <w:p w14:paraId="4CEEF072" w14:textId="2EB46A21" w:rsidR="00470FF7" w:rsidRPr="002D6188" w:rsidRDefault="00470FF7">
          <w:pPr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  <w:pPrChange w:id="224" w:author="Atiwitch Muongsorn" w:date="2019-11-26T13:40:00Z">
              <w:pPr>
                <w:ind w:firstLine="720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จาก</w:t>
          </w:r>
          <w:del w:id="225" w:author="Atiwitch Muongsorn" w:date="2019-11-26T13:40:00Z">
            <w:r w:rsidRPr="002D6188" w:rsidDel="00D91D16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</w:del>
          <w:r w:rsidR="00712FBA" w:rsidRPr="002D6188">
            <w:rPr>
              <w:rFonts w:ascii="TH Sarabun New" w:hAnsi="TH Sarabun New" w:cs="TH Sarabun New"/>
              <w:sz w:val="36"/>
              <w:szCs w:val="36"/>
              <w:cs/>
            </w:rPr>
            <w:t>ภาพที่</w:t>
          </w:r>
          <w:ins w:id="226" w:author="Atiwitch Muongsorn" w:date="2019-11-26T14:20:00Z">
            <w:r w:rsidR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</w:rPr>
            <w:t>14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ผู้แต่ง</w:t>
          </w:r>
          <w:del w:id="227" w:author="Atiwitch Muongsorn" w:date="2019-11-26T14:20:00Z"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ทำการเปรียบเทียบความอิสระของการใช้คำสั่งต่างๆ</w:t>
          </w:r>
          <w:ins w:id="228" w:author="Atiwitch Muongsorn" w:date="2019-11-26T13:40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ภายในเกมของ</w:t>
          </w:r>
          <w:ins w:id="229" w:author="Atiwitch Muongsorn" w:date="2019-11-26T14:20:00Z">
            <w:r w:rsidR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t>แต่ละ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</w:t>
          </w:r>
          <w:del w:id="230" w:author="Atiwitch Muongsorn" w:date="2019-11-26T14:20:00Z"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ต่างๆ</w:delText>
            </w:r>
          </w:del>
          <w:ins w:id="231" w:author="Atiwitch Muongsorn" w:date="2019-11-26T13:40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และคะแนนที่ผู้แต่งให้</w:t>
          </w:r>
          <w:del w:id="232" w:author="Atiwitch Muongsorn" w:date="2019-11-26T14:20:00Z"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นั</w:delText>
            </w:r>
            <w:r w:rsidR="00D241A0" w:rsidDel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้</w:delText>
            </w:r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น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ป็นเพียงความคิดเห็นส่วนตัวของผู้แต่งเท่านั่นโดยการให้คะแนนจะแทนด้วยรูปมือซึ่งมีคะแนนสูงสุดอยู่ที่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3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มือ</w:t>
          </w:r>
          <w:ins w:id="233" w:author="Atiwitch Muongsorn" w:date="2019-11-26T13:40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และลดลงมาตามลำดับ</w:t>
          </w:r>
        </w:p>
        <w:p w14:paraId="1370F105" w14:textId="6F2326A2" w:rsidR="00644EFF" w:rsidRPr="002D6188" w:rsidRDefault="00BA5818" w:rsidP="00C4774B">
          <w:pPr>
            <w:spacing w:after="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งาน</w:t>
          </w:r>
          <w:ins w:id="234" w:author="Atiwitch Muongsorn" w:date="2019-11-26T13:41:00Z">
            <w:r w:rsidR="00D91D16"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>วิจัย</w:t>
            </w:r>
          </w:ins>
          <w:r w:rsidR="00644EFF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ที่เกี่ยวข้อง</w:t>
          </w:r>
        </w:p>
        <w:p w14:paraId="7F8171ED" w14:textId="3A639D7C" w:rsidR="00E01FBC" w:rsidRDefault="00C811B3">
          <w:pPr>
            <w:spacing w:after="0"/>
            <w:ind w:firstLine="720"/>
            <w:jc w:val="thaiDistribute"/>
            <w:rPr>
              <w:ins w:id="235" w:author="Atiwitch Muongsorn" w:date="2019-11-26T14:23:00Z"/>
              <w:rFonts w:ascii="TH Sarabun New" w:hAnsi="TH Sarabun New" w:cs="TH Sarabun New"/>
              <w:sz w:val="36"/>
              <w:szCs w:val="36"/>
              <w:cs/>
            </w:rPr>
            <w:pPrChange w:id="236" w:author="Atiwitch Muongsorn" w:date="2019-11-26T14:23:00Z">
              <w:pPr/>
            </w:pPrChange>
          </w:pPr>
          <w:r w:rsidRPr="00C811B3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จากงานวิจัยที่[1] กล่าวว่า “ผลสอบของนักเรียนที่ใช้เกมในการสอน สูงกว่าผลสอบของนักเรียนที่สอนแบบบรรยาย เพราะขาดความสนใจในเนื้อหา” และจากงานวิจัยที่[3] กล่าวว่า”นักเรียนมีผลสอบหลังเรียนสูงกว่าก่อนเรียน เพราะบทเรียนบนแท็บเล็ต คอมพิวเตอร์ มีภาพและเสียง</w:t>
          </w:r>
          <w:bookmarkStart w:id="237" w:name="_GoBack"/>
          <w:bookmarkEnd w:id="237"/>
          <w:r w:rsidRPr="00C811B3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ที่เหมาะสมกับวัยของผู้เรียน” จากผลการวิจัยต่างๆในเรื่องที่เกมมีผลต่อการเรียนรู้ เมื่อผู้ทำวิจัยไปสำรวจและพบว่าจากงานวิจัยที่[7] การจะทำให้เกมมีผลการเรียนรู้ที่ดีอาจขึ้นอยู่กับการออกแบบเกมด้วย</w:t>
          </w:r>
          <w:ins w:id="238" w:author="Atiwitch Muongsorn" w:date="2019-11-26T14:23:00Z">
            <w:r w:rsidR="00E01FBC">
              <w:rPr>
                <w:rFonts w:ascii="TH Sarabun New" w:hAnsi="TH Sarabun New" w:cs="TH Sarabun New"/>
                <w:sz w:val="36"/>
                <w:szCs w:val="36"/>
                <w:cs/>
              </w:rPr>
              <w:br w:type="page"/>
            </w:r>
          </w:ins>
        </w:p>
        <w:p w14:paraId="3B77C651" w14:textId="77777777" w:rsidR="003F353B" w:rsidRPr="002D6188" w:rsidDel="00E01FBC" w:rsidRDefault="003F353B">
          <w:pPr>
            <w:spacing w:after="0"/>
            <w:ind w:firstLine="720"/>
            <w:jc w:val="thaiDistribute"/>
            <w:rPr>
              <w:del w:id="239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240" w:author="Atiwitch Muongsorn" w:date="2019-11-26T14:23:00Z">
              <w:pPr>
                <w:spacing w:after="0"/>
                <w:jc w:val="thaiDistribute"/>
              </w:pPr>
            </w:pPrChange>
          </w:pPr>
        </w:p>
        <w:p w14:paraId="225B07DC" w14:textId="25C465A8" w:rsidR="003F353B" w:rsidRPr="002D6188" w:rsidDel="00E01FBC" w:rsidRDefault="003F353B" w:rsidP="00C4774B">
          <w:pPr>
            <w:pStyle w:val="ListParagraph"/>
            <w:numPr>
              <w:ilvl w:val="0"/>
              <w:numId w:val="0"/>
            </w:numPr>
            <w:spacing w:after="0"/>
            <w:ind w:left="1080"/>
            <w:jc w:val="thaiDistribute"/>
            <w:rPr>
              <w:del w:id="241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1981B60B" w14:textId="6A8E9B42" w:rsidR="00CF36E4" w:rsidRPr="002D6188" w:rsidDel="00E01FBC" w:rsidRDefault="00F77669" w:rsidP="00A30B76">
          <w:pPr>
            <w:spacing w:after="0"/>
            <w:jc w:val="thaiDistribute"/>
            <w:rPr>
              <w:del w:id="242" w:author="Atiwitch Muongsorn" w:date="2019-11-26T14:23:00Z"/>
              <w:rFonts w:ascii="TH Sarabun New" w:hAnsi="TH Sarabun New" w:cs="TH Sarabun New"/>
              <w:sz w:val="36"/>
              <w:szCs w:val="36"/>
            </w:rPr>
          </w:pPr>
        </w:p>
      </w:sdtContent>
    </w:sdt>
    <w:p w14:paraId="20317560" w14:textId="77777777" w:rsidR="006A58CC" w:rsidRPr="002D6188" w:rsidRDefault="006A58CC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43" w:author="Atiwitch Muongsorn" w:date="2019-11-26T14:23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เป้าหมายและขอบเขตของโครงงาน</w:t>
      </w:r>
    </w:p>
    <w:sdt>
      <w:sdtPr>
        <w:rPr>
          <w:rFonts w:ascii="TH Sarabun New" w:hAnsi="TH Sarabun New" w:cs="TH Sarabun New"/>
        </w:rPr>
        <w:id w:val="1629657658"/>
        <w:placeholder>
          <w:docPart w:val="4B605CCAEFB845878B512982C1448FAC"/>
        </w:placeholder>
      </w:sdtPr>
      <w:sdtEndPr>
        <w:rPr>
          <w:sz w:val="36"/>
          <w:szCs w:val="36"/>
        </w:rPr>
      </w:sdtEndPr>
      <w:sdtContent>
        <w:p w14:paraId="56CE0481" w14:textId="40531C1D" w:rsidR="00306230" w:rsidRPr="002D6188" w:rsidRDefault="00772360" w:rsidP="00A30B76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พัฒนาเกมเพื่อเพิ่มทักษะด้านโปรแกรมมิ่งให้</w:t>
          </w:r>
          <w:r w:rsidR="002A0EAA" w:rsidRPr="002D6188">
            <w:rPr>
              <w:rFonts w:ascii="TH Sarabun New" w:hAnsi="TH Sarabun New" w:cs="TH Sarabun New"/>
              <w:sz w:val="36"/>
              <w:szCs w:val="36"/>
              <w:cs/>
            </w:rPr>
            <w:t>มากกว่าเดิม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สามารถเรียนรู้ได้ง่าย</w:t>
          </w:r>
        </w:p>
        <w:p w14:paraId="72C60080" w14:textId="37015894" w:rsidR="00772360" w:rsidRPr="002D6188" w:rsidRDefault="00772360" w:rsidP="00A30B76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พัฒนาเกมเพื่อเสริมความรู้คำสั่ง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แบบเงื่อนไขคือ </w:t>
          </w:r>
          <w:r w:rsidR="00470FF7" w:rsidRPr="002D6188">
            <w:rPr>
              <w:rFonts w:ascii="TH Sarabun New" w:hAnsi="TH Sarabun New" w:cs="TH Sarabun New"/>
              <w:sz w:val="36"/>
              <w:szCs w:val="36"/>
            </w:rPr>
            <w:t>if</w:t>
          </w:r>
          <w:r w:rsidR="00D241A0">
            <w:rPr>
              <w:rFonts w:ascii="TH Sarabun New" w:eastAsiaTheme="minorEastAsia" w:hAnsi="TH Sarabun New" w:cs="TH Sarabun New"/>
              <w:sz w:val="36"/>
              <w:szCs w:val="36"/>
              <w:lang w:eastAsia="zh-CN"/>
            </w:rPr>
            <w:t>-</w:t>
          </w:r>
          <w:r w:rsidR="00470FF7" w:rsidRPr="002D6188">
            <w:rPr>
              <w:rFonts w:ascii="TH Sarabun New" w:hAnsi="TH Sarabun New" w:cs="TH Sarabun New"/>
              <w:sz w:val="36"/>
              <w:szCs w:val="36"/>
            </w:rPr>
            <w:t xml:space="preserve">else 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และคำสั่งแบบลูปคือ </w:t>
          </w:r>
          <w:r w:rsidR="00470FF7" w:rsidRPr="002D6188">
            <w:rPr>
              <w:rFonts w:ascii="TH Sarabun New" w:hAnsi="TH Sarabun New" w:cs="TH Sarabun New"/>
              <w:sz w:val="36"/>
              <w:szCs w:val="36"/>
            </w:rPr>
            <w:t>while</w:t>
          </w:r>
        </w:p>
        <w:p w14:paraId="7A53BF9B" w14:textId="49AFE7A1" w:rsidR="00306230" w:rsidRPr="002D6188" w:rsidRDefault="00772360" w:rsidP="00A30B76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</w:t>
          </w:r>
          <w:r w:rsidR="00306230"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เกมสามารถเล่นได้บนระบบ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="00306230" w:rsidRPr="002D6188">
            <w:rPr>
              <w:rFonts w:ascii="TH Sarabun New" w:hAnsi="TH Sarabun New" w:cs="TH Sarabun New"/>
              <w:sz w:val="36"/>
              <w:szCs w:val="36"/>
            </w:rPr>
            <w:t>window10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="00306230" w:rsidRPr="002D6188">
            <w:rPr>
              <w:rFonts w:ascii="TH Sarabun New" w:hAnsi="TH Sarabun New" w:cs="TH Sarabun New"/>
              <w:sz w:val="36"/>
              <w:szCs w:val="36"/>
              <w:cs/>
            </w:rPr>
            <w:t>เท่านั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306230" w:rsidRPr="002D6188">
            <w:rPr>
              <w:rFonts w:ascii="TH Sarabun New" w:hAnsi="TH Sarabun New" w:cs="TH Sarabun New"/>
              <w:sz w:val="36"/>
              <w:szCs w:val="36"/>
              <w:cs/>
            </w:rPr>
            <w:t>น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ไม่ได้ทำงานบน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web browser</w:t>
          </w:r>
        </w:p>
        <w:p w14:paraId="01580945" w14:textId="76144A7F" w:rsidR="00AE3943" w:rsidRPr="002D6188" w:rsidRDefault="00AE3943" w:rsidP="0009312C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เกมเป็นแบบ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Single-player</w:t>
          </w:r>
          <w:r w:rsidR="009A5624" w:rsidRPr="002D6188">
            <w:rPr>
              <w:rFonts w:ascii="TH Sarabun New" w:hAnsi="TH Sarabun New" w:cs="TH Sarabun New"/>
              <w:sz w:val="36"/>
              <w:szCs w:val="36"/>
            </w:rPr>
            <w:t xml:space="preserve"> / Offline</w:t>
          </w:r>
        </w:p>
        <w:p w14:paraId="0BEA4FD2" w14:textId="5152F1D5" w:rsidR="009A5624" w:rsidRPr="002D6188" w:rsidRDefault="009A5624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  <w:pPrChange w:id="244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เกมเป็นภาพแบบ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2D</w:t>
          </w:r>
        </w:p>
        <w:p w14:paraId="05A1A728" w14:textId="7E4405F9" w:rsidR="00306230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45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เกมจะประกอบไปด้วยเวิ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ลด์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ทั้งหมด 3 เวิ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ลด์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แต่ละเวิ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ลด์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มี </w:t>
          </w:r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8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commentRangeStart w:id="246"/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</w:t>
          </w:r>
          <w:commentRangeEnd w:id="246"/>
          <w:r w:rsidR="00D241A0">
            <w:rPr>
              <w:rStyle w:val="CommentReference"/>
              <w:rFonts w:cs="Angsana New"/>
            </w:rPr>
            <w:commentReference w:id="246"/>
          </w:r>
          <w:ins w:id="247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แล</w:t>
          </w:r>
          <w:ins w:id="248" w:author="winJ" w:date="2019-11-25T23:36:00Z">
            <w:r w:rsidR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t>ะ</w:t>
            </w:r>
          </w:ins>
          <w:del w:id="249" w:author="winJ" w:date="2019-11-25T23:36:00Z">
            <w:r w:rsidR="007D24F2" w:rsidDel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ม</w:delText>
            </w:r>
          </w:del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ด</w:t>
          </w:r>
          <w:ins w:id="250" w:author="Atiwitch Muongsorn" w:date="2019-11-26T13:41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>่าน</w:t>
            </w:r>
          </w:ins>
          <w:ins w:id="251" w:author="winJ" w:date="2019-11-25T23:36:00Z">
            <w:del w:id="252" w:author="Atiwitch Muongsorn" w:date="2019-11-26T13:41:00Z">
              <w:r w:rsidR="001376B7" w:rsidDel="00D91D16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delText>ด่า</w:delText>
              </w:r>
            </w:del>
          </w:ins>
          <w:del w:id="253" w:author="winJ" w:date="2019-11-25T23:36:00Z">
            <w:r w:rsidR="007D24F2" w:rsidDel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น</w:delText>
            </w:r>
          </w:del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สอนผู้เล่น</w:t>
          </w:r>
          <w:ins w:id="254" w:author="Atiwitch Muongsorn" w:date="2019-11-26T13:41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6</w:t>
          </w:r>
          <w:ins w:id="255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ด่าน</w:t>
          </w:r>
          <w:ins w:id="256" w:author="winJ" w:date="2019-11-25T23:36:00Z">
            <w:r w:rsidR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รวมทั้งหมด 30 ด่าน</w:t>
            </w:r>
          </w:ins>
        </w:p>
        <w:p w14:paraId="7E259515" w14:textId="4F007FDF" w:rsidR="00AE3943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57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เกมไม่รองรับการทำงานบนโทรศัพท์</w:t>
          </w:r>
        </w:p>
        <w:p w14:paraId="61365CC2" w14:textId="164DC084" w:rsidR="00AE3943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58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เกมไม่รองรับให้ผู้เล่นสร้าง</w:t>
          </w:r>
          <w:ins w:id="259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>ฟังค์ชั่น</w:t>
            </w:r>
          </w:ins>
          <w:del w:id="260" w:author="Atiwitch Muongsorn" w:date="2019-11-26T13:42:00Z">
            <w:r w:rsidRPr="002D6188" w:rsidDel="00D91D16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  <w:r w:rsidRPr="002D6188" w:rsidDel="00D91D16">
              <w:rPr>
                <w:rFonts w:ascii="TH Sarabun New" w:hAnsi="TH Sarabun New" w:cs="TH Sarabun New"/>
                <w:sz w:val="36"/>
                <w:szCs w:val="36"/>
              </w:rPr>
              <w:delText xml:space="preserve">function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ได้</w:t>
          </w:r>
        </w:p>
        <w:p w14:paraId="1603D70B" w14:textId="173903EB" w:rsidR="00AE3943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61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เกมไม่รองรับการกำหนดตัวแปรจากผู้เล่น</w:t>
          </w:r>
        </w:p>
        <w:p w14:paraId="03EB0BB0" w14:textId="7281C75B" w:rsidR="009A5624" w:rsidRPr="002D6188" w:rsidRDefault="009A5624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62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เกมจะประกอบไปด้วยด่านทั้งหมด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30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โดยรวมด่านสอนใช้คำสั่งให้ผู้เล่น</w:t>
          </w:r>
        </w:p>
        <w:p w14:paraId="77C9F081" w14:textId="6642156F" w:rsidR="00470FF7" w:rsidRPr="002D6188" w:rsidRDefault="00470FF7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63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เมื่อผู้เล่นเขียนคำสั่งผิดเกมสามารถแจ้งเตือนได้</w:t>
          </w:r>
        </w:p>
        <w:p w14:paraId="103D32BF" w14:textId="0B54B77C" w:rsidR="00470FF7" w:rsidRPr="002D6188" w:rsidRDefault="00470FF7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64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เกมสามารถทำการ</w:t>
          </w:r>
          <w:ins w:id="265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>บันทึก</w:t>
            </w:r>
          </w:ins>
          <w:del w:id="266" w:author="Atiwitch Muongsorn" w:date="2019-11-26T13:42:00Z">
            <w:r w:rsidRPr="002D6188" w:rsidDel="00D91D16">
              <w:rPr>
                <w:rFonts w:ascii="TH Sarabun New" w:hAnsi="TH Sarabun New" w:cs="TH Sarabun New"/>
                <w:sz w:val="36"/>
                <w:szCs w:val="36"/>
              </w:rPr>
              <w:delText xml:space="preserve"> save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ได้</w:t>
          </w:r>
        </w:p>
        <w:p w14:paraId="12731AF1" w14:textId="3701BCF0" w:rsidR="00D845A8" w:rsidRPr="002D6188" w:rsidRDefault="00BF302E">
          <w:p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67" w:author="Atiwitch Muongsorn" w:date="2019-11-26T13:40:00Z">
              <w:pPr/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</w:sdtContent>
    </w:sdt>
    <w:p w14:paraId="64DD5349" w14:textId="091D678F" w:rsidR="006A58CC" w:rsidRPr="002D6188" w:rsidRDefault="006A58CC" w:rsidP="00C4774B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รายละเอียดของการพัฒนา</w:t>
      </w:r>
    </w:p>
    <w:p w14:paraId="5FDEE42C" w14:textId="3F9E6579" w:rsidR="00712FBA" w:rsidDel="00E01FBC" w:rsidRDefault="008E792B">
      <w:pPr>
        <w:keepNext/>
        <w:spacing w:before="240" w:after="0"/>
        <w:jc w:val="thaiDistribute"/>
        <w:rPr>
          <w:del w:id="268" w:author="Atiwitch Muongsorn" w:date="2019-11-26T14:23:00Z"/>
          <w:rFonts w:ascii="TH Sarabun New" w:hAnsi="TH Sarabun New" w:cs="TH Sarabun New"/>
        </w:rPr>
        <w:pPrChange w:id="269" w:author="Atiwitch Muongsorn" w:date="2019-11-26T13:40:00Z">
          <w:pPr>
            <w:keepNext/>
            <w:spacing w:before="240" w:after="0"/>
            <w:jc w:val="center"/>
          </w:pPr>
        </w:pPrChange>
      </w:pPr>
      <w:del w:id="270" w:author="Atiwitch Muongsorn" w:date="2019-11-26T14:23:00Z"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2208" behindDoc="0" locked="0" layoutInCell="1" allowOverlap="1" wp14:anchorId="02C29422" wp14:editId="4A626C16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509905</wp:posOffset>
                  </wp:positionV>
                  <wp:extent cx="371475" cy="496570"/>
                  <wp:effectExtent l="0" t="0" r="28575" b="17780"/>
                  <wp:wrapNone/>
                  <wp:docPr id="217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49657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67644B" w14:textId="3A9118AD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 w:rsidRPr="008E792B">
                                <w:rPr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02C29422"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6" type="#_x0000_t202" style="position:absolute;left:0;text-align:left;margin-left:24.75pt;margin-top:40.15pt;width:29.25pt;height:39.1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7F67644B" w14:textId="3A9118AD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r w:rsidRPr="008E792B">
                          <w:rPr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52448" behindDoc="0" locked="0" layoutInCell="1" allowOverlap="1" wp14:anchorId="5EC240F4" wp14:editId="7697F92D">
                  <wp:simplePos x="0" y="0"/>
                  <wp:positionH relativeFrom="column">
                    <wp:posOffset>3895726</wp:posOffset>
                  </wp:positionH>
                  <wp:positionV relativeFrom="paragraph">
                    <wp:posOffset>481330</wp:posOffset>
                  </wp:positionV>
                  <wp:extent cx="342900" cy="361950"/>
                  <wp:effectExtent l="0" t="0" r="19050" b="19050"/>
                  <wp:wrapNone/>
                  <wp:docPr id="17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0EC3F2" w14:textId="0DDE28B4" w:rsidR="00FB6A08" w:rsidRPr="008E792B" w:rsidRDefault="00FB6A08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 w:rsidRPr="008E792B">
                                <w:rPr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EC240F4" id="_x0000_s1027" type="#_x0000_t202" style="position:absolute;left:0;text-align:left;margin-left:306.75pt;margin-top:37.9pt;width:27pt;height:28.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5D0EC3F2" w14:textId="0DDE28B4" w:rsidR="00FB6A08" w:rsidRPr="008E792B" w:rsidRDefault="00FB6A08">
                        <w:pPr>
                          <w:rPr>
                            <w:sz w:val="40"/>
                            <w:szCs w:val="40"/>
                          </w:rPr>
                        </w:pPr>
                        <w:r w:rsidRPr="008E792B">
                          <w:rPr>
                            <w:sz w:val="40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6304" behindDoc="0" locked="0" layoutInCell="1" allowOverlap="1" wp14:anchorId="72DA8071" wp14:editId="15E81A23">
                  <wp:simplePos x="0" y="0"/>
                  <wp:positionH relativeFrom="column">
                    <wp:posOffset>1924049</wp:posOffset>
                  </wp:positionH>
                  <wp:positionV relativeFrom="paragraph">
                    <wp:posOffset>233680</wp:posOffset>
                  </wp:positionV>
                  <wp:extent cx="257175" cy="257175"/>
                  <wp:effectExtent l="0" t="0" r="28575" b="28575"/>
                  <wp:wrapNone/>
                  <wp:docPr id="14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B8BBA9" w14:textId="46E88FB3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del w:id="271" w:author="winJ" w:date="2019-11-25T23:49:00Z">
                                <w:r w:rsidDel="005A0614">
                                  <w:rPr>
                                    <w:sz w:val="28"/>
                                    <w:szCs w:val="28"/>
                                  </w:rPr>
                                  <w:delText>3</w:delText>
                                </w:r>
                              </w:del>
                              <w:r w:rsidRPr="008E792B">
                                <w:rPr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2DA8071" id="_x0000_s1028" type="#_x0000_t202" style="position:absolute;left:0;text-align:left;margin-left:151.5pt;margin-top:18.4pt;width:20.25pt;height:20.2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46B8BBA9" w14:textId="46E88FB3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del w:id="272" w:author="winJ" w:date="2019-11-25T23:49:00Z">
                          <w:r w:rsidDel="005A0614">
                            <w:rPr>
                              <w:sz w:val="28"/>
                              <w:szCs w:val="28"/>
                            </w:rPr>
                            <w:delText>3</w:delText>
                          </w:r>
                        </w:del>
                        <w:r w:rsidRPr="008E792B">
                          <w:rPr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50400" behindDoc="0" locked="0" layoutInCell="1" allowOverlap="1" wp14:anchorId="4955E629" wp14:editId="7DF850FD">
                  <wp:simplePos x="0" y="0"/>
                  <wp:positionH relativeFrom="column">
                    <wp:posOffset>4257675</wp:posOffset>
                  </wp:positionH>
                  <wp:positionV relativeFrom="paragraph">
                    <wp:posOffset>205105</wp:posOffset>
                  </wp:positionV>
                  <wp:extent cx="247650" cy="228600"/>
                  <wp:effectExtent l="0" t="0" r="19050" b="19050"/>
                  <wp:wrapNone/>
                  <wp:docPr id="16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F3ACF4" w14:textId="7C770DE4" w:rsidR="00FB6A08" w:rsidRPr="008E792B" w:rsidRDefault="00FB6A0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955E629" id="_x0000_s1029" type="#_x0000_t202" style="position:absolute;left:0;text-align:left;margin-left:335.25pt;margin-top:16.15pt;width:19.5pt;height:1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5CF3ACF4" w14:textId="7C770DE4" w:rsidR="00FB6A08" w:rsidRPr="008E792B" w:rsidRDefault="00FB6A08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5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8352" behindDoc="0" locked="0" layoutInCell="1" allowOverlap="1" wp14:anchorId="472AD180" wp14:editId="120FB9A7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214630</wp:posOffset>
                  </wp:positionV>
                  <wp:extent cx="228600" cy="219075"/>
                  <wp:effectExtent l="0" t="0" r="19050" b="28575"/>
                  <wp:wrapNone/>
                  <wp:docPr id="15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1D56A1" w14:textId="42C93567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8E792B">
                                <w:rPr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72AD180" id="_x0000_s1030" type="#_x0000_t202" style="position:absolute;left:0;text-align:left;margin-left:243.75pt;margin-top:16.9pt;width:18pt;height:17.2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721D56A1" w14:textId="42C93567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4</w:t>
                        </w:r>
                        <w:r w:rsidRPr="008E792B">
                          <w:rPr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4256" behindDoc="0" locked="0" layoutInCell="1" allowOverlap="1" wp14:anchorId="1C0C07DF" wp14:editId="1E2953B8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2062480</wp:posOffset>
                  </wp:positionV>
                  <wp:extent cx="371475" cy="496570"/>
                  <wp:effectExtent l="0" t="0" r="28575" b="17780"/>
                  <wp:wrapNone/>
                  <wp:docPr id="13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49657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2F42B3" w14:textId="0C25087B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1C0C07DF" id="_x0000_s1031" type="#_x0000_t202" style="position:absolute;left:0;text-align:left;margin-left:27pt;margin-top:162.4pt;width:29.25pt;height:39.1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712F42B3" w14:textId="0C25087B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2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w:drawing>
            <wp:inline distT="0" distB="0" distL="0" distR="0" wp14:anchorId="6DBF570C" wp14:editId="45024C7B">
              <wp:extent cx="5243733" cy="2735861"/>
              <wp:effectExtent l="0" t="0" r="0" b="7620"/>
              <wp:docPr id="7" name="Content Placeholder 9">
                <a:extLst xmlns:a="http://schemas.openxmlformats.org/drawingml/2006/main">
                  <a:ext uri="{FF2B5EF4-FFF2-40B4-BE49-F238E27FC236}">
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E5FAB2C6-DBE2-4478-BD2D-E5040B22A549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Content Placeholder 9">
                        <a:extLst>
                          <a:ext uri="{FF2B5EF4-FFF2-40B4-BE49-F238E27FC236}">
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E5FAB2C6-DBE2-4478-BD2D-E5040B22A549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3733" cy="27358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3BA463" w14:textId="05C6B77E" w:rsidR="001376B7" w:rsidRPr="002D6188" w:rsidRDefault="001376B7">
      <w:pPr>
        <w:keepNext/>
        <w:spacing w:before="240" w:after="0"/>
        <w:jc w:val="center"/>
        <w:rPr>
          <w:rFonts w:ascii="TH Sarabun New" w:hAnsi="TH Sarabun New" w:cs="TH Sarabun New"/>
        </w:rPr>
      </w:pPr>
      <w:r w:rsidRPr="001376B7">
        <w:rPr>
          <w:rFonts w:ascii="TH Sarabun New" w:hAnsi="TH Sarabun New" w:cs="TH Sarabun New"/>
          <w:noProof/>
        </w:rPr>
        <w:drawing>
          <wp:inline distT="0" distB="0" distL="0" distR="0" wp14:anchorId="337A1FD6" wp14:editId="7450B512">
            <wp:extent cx="5943600" cy="322453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DA28" w14:textId="5C6BB0E5" w:rsidR="009A5624" w:rsidRPr="002D6188" w:rsidRDefault="00712FBA" w:rsidP="002B49CF">
      <w:pPr>
        <w:pStyle w:val="Caption"/>
        <w:jc w:val="center"/>
        <w:rPr>
          <w:rFonts w:ascii="TH Sarabun New" w:hAnsi="TH Sarabun New" w:cs="TH Sarabun New"/>
          <w:sz w:val="28"/>
          <w:szCs w:val="28"/>
        </w:rPr>
      </w:pPr>
      <w:r w:rsidRPr="002D6188">
        <w:rPr>
          <w:rFonts w:ascii="TH Sarabun New" w:hAnsi="TH Sarabun New" w:cs="TH Sarabun New"/>
          <w:sz w:val="28"/>
          <w:szCs w:val="28"/>
          <w:cs/>
        </w:rPr>
        <w:t xml:space="preserve">ภาพที่ </w:t>
      </w:r>
      <w:r w:rsidRPr="002D6188">
        <w:rPr>
          <w:rFonts w:ascii="TH Sarabun New" w:hAnsi="TH Sarabun New" w:cs="TH Sarabun New"/>
          <w:sz w:val="28"/>
          <w:szCs w:val="28"/>
          <w:cs/>
        </w:rPr>
        <w:fldChar w:fldCharType="begin"/>
      </w:r>
      <w:r w:rsidRPr="002D6188">
        <w:rPr>
          <w:rFonts w:ascii="TH Sarabun New" w:hAnsi="TH Sarabun New" w:cs="TH Sarabun New"/>
          <w:sz w:val="28"/>
          <w:szCs w:val="28"/>
          <w:cs/>
        </w:rPr>
        <w:instrText xml:space="preserve"> </w:instrText>
      </w:r>
      <w:r w:rsidRPr="002D6188">
        <w:rPr>
          <w:rFonts w:ascii="TH Sarabun New" w:hAnsi="TH Sarabun New" w:cs="TH Sarabun New"/>
          <w:sz w:val="28"/>
          <w:szCs w:val="28"/>
        </w:rPr>
        <w:instrText xml:space="preserve">SEQ </w:instrText>
      </w:r>
      <w:r w:rsidRPr="002D6188">
        <w:rPr>
          <w:rFonts w:ascii="TH Sarabun New" w:hAnsi="TH Sarabun New" w:cs="TH Sarabun New"/>
          <w:sz w:val="28"/>
          <w:szCs w:val="28"/>
          <w:cs/>
        </w:rPr>
        <w:instrText xml:space="preserve">ภาพที่ </w:instrText>
      </w:r>
      <w:r w:rsidRPr="002D6188">
        <w:rPr>
          <w:rFonts w:ascii="TH Sarabun New" w:hAnsi="TH Sarabun New" w:cs="TH Sarabun New"/>
          <w:sz w:val="28"/>
          <w:szCs w:val="28"/>
        </w:rPr>
        <w:instrText>\* ARABIC</w:instrText>
      </w:r>
      <w:r w:rsidRPr="002D6188">
        <w:rPr>
          <w:rFonts w:ascii="TH Sarabun New" w:hAnsi="TH Sarabun New" w:cs="TH Sarabun New"/>
          <w:sz w:val="28"/>
          <w:szCs w:val="28"/>
          <w:cs/>
        </w:rPr>
        <w:instrText xml:space="preserve"> </w:instrText>
      </w:r>
      <w:r w:rsidRPr="002D6188">
        <w:rPr>
          <w:rFonts w:ascii="TH Sarabun New" w:hAnsi="TH Sarabun New" w:cs="TH Sarabun New"/>
          <w:sz w:val="28"/>
          <w:szCs w:val="28"/>
          <w:cs/>
        </w:rPr>
        <w:fldChar w:fldCharType="separate"/>
      </w:r>
      <w:r w:rsidR="003F4307">
        <w:rPr>
          <w:rFonts w:ascii="TH Sarabun New" w:hAnsi="TH Sarabun New" w:cs="TH Sarabun New"/>
          <w:noProof/>
          <w:sz w:val="28"/>
          <w:szCs w:val="28"/>
          <w:cs/>
        </w:rPr>
        <w:t>15</w:t>
      </w:r>
      <w:r w:rsidRPr="002D6188">
        <w:rPr>
          <w:rFonts w:ascii="TH Sarabun New" w:hAnsi="TH Sarabun New" w:cs="TH Sarabun New"/>
          <w:sz w:val="28"/>
          <w:szCs w:val="28"/>
          <w:cs/>
        </w:rPr>
        <w:fldChar w:fldCharType="end"/>
      </w:r>
      <w:r w:rsidRPr="002D6188">
        <w:rPr>
          <w:rFonts w:ascii="TH Sarabun New" w:hAnsi="TH Sarabun New" w:cs="TH Sarabun New"/>
          <w:sz w:val="28"/>
          <w:szCs w:val="28"/>
          <w:cs/>
        </w:rPr>
        <w:t xml:space="preserve"> ตัวอย่าง</w:t>
      </w:r>
      <w:r w:rsidR="00F41762">
        <w:rPr>
          <w:rFonts w:ascii="TH Sarabun New" w:hAnsi="TH Sarabun New" w:cs="TH Sarabun New" w:hint="cs"/>
          <w:sz w:val="28"/>
          <w:szCs w:val="28"/>
          <w:cs/>
        </w:rPr>
        <w:t>หน้าต่างของ</w:t>
      </w:r>
      <w:commentRangeStart w:id="273"/>
      <w:r w:rsidRPr="002D6188">
        <w:rPr>
          <w:rFonts w:ascii="TH Sarabun New" w:hAnsi="TH Sarabun New" w:cs="TH Sarabun New"/>
          <w:sz w:val="28"/>
          <w:szCs w:val="28"/>
          <w:cs/>
        </w:rPr>
        <w:t>เกม</w:t>
      </w:r>
      <w:commentRangeEnd w:id="273"/>
      <w:r w:rsidR="00D241A0">
        <w:rPr>
          <w:rStyle w:val="CommentReference"/>
          <w:i w:val="0"/>
          <w:iCs w:val="0"/>
          <w:color w:val="000000" w:themeColor="text1"/>
        </w:rPr>
        <w:commentReference w:id="273"/>
      </w:r>
    </w:p>
    <w:p w14:paraId="5671BB8D" w14:textId="3DA13892" w:rsidR="008E792B" w:rsidRPr="002D6188" w:rsidRDefault="00D250F6" w:rsidP="00C4774B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ส่วนที่ให้ผู้เล่นใส่คำสั่งควบคุม</w:t>
      </w:r>
      <w:r w:rsidR="008E792B" w:rsidRPr="002D6188">
        <w:rPr>
          <w:rFonts w:ascii="TH Sarabun New" w:hAnsi="TH Sarabun New" w:cs="TH Sarabun New"/>
          <w:sz w:val="36"/>
          <w:szCs w:val="36"/>
          <w:cs/>
        </w:rPr>
        <w:t>ตัวละคร</w:t>
      </w:r>
    </w:p>
    <w:p w14:paraId="7DF0F240" w14:textId="27AC4B7B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ส่วนที่บอกคำสั่งที่ผู้เล่นสามารถใช้ได้</w:t>
      </w:r>
    </w:p>
    <w:p w14:paraId="71E3F665" w14:textId="479DBDBE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ปุ่มสั่งให้แสดงผลตามที่ผู้เล่นได้เขียนไป</w:t>
      </w:r>
    </w:p>
    <w:p w14:paraId="4FA56567" w14:textId="02F4A181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ปุ่มเริ่มด่านนั่นๆใหม่</w:t>
      </w:r>
    </w:p>
    <w:p w14:paraId="794B5B8F" w14:textId="4D4CA5BB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ปุ่มออกจากเกม</w:t>
      </w:r>
    </w:p>
    <w:p w14:paraId="45F1D348" w14:textId="2DF7C88A" w:rsidR="002909CA" w:rsidRPr="002D6188" w:rsidRDefault="008E792B" w:rsidP="0009312C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  <w:cs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คำสั่งที่ให้ผู้เล่นทำตามถึงจะผ่าน</w:t>
      </w:r>
    </w:p>
    <w:p w14:paraId="19D0F927" w14:textId="67446950" w:rsidR="006A58CC" w:rsidRPr="002D6188" w:rsidRDefault="006A58CC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74" w:author="Atiwitch Muongsorn" w:date="2019-11-26T13:40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เนื้อเรื่องย่อ</w:t>
      </w:r>
    </w:p>
    <w:p w14:paraId="392B3CE2" w14:textId="733E894A" w:rsidR="00306230" w:rsidRPr="002D6188" w:rsidRDefault="007D0472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75" w:author="Atiwitch Muongsorn" w:date="2019-11-26T13:40:00Z">
          <w:pPr>
            <w:spacing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sdt>
        <w:sdtPr>
          <w:rPr>
            <w:rFonts w:ascii="TH Sarabun New" w:hAnsi="TH Sarabun New" w:cs="TH Sarabun New"/>
            <w:b/>
            <w:bCs/>
            <w:sz w:val="36"/>
            <w:szCs w:val="36"/>
            <w:cs/>
          </w:rPr>
          <w:id w:val="573698939"/>
          <w:placeholder>
            <w:docPart w:val="644D26EBA61A4F3DBF74A9BCDFDBF25B"/>
          </w:placeholder>
        </w:sdtPr>
        <w:sdtEndPr/>
        <w:sdtContent>
          <w:r w:rsidR="009A5624" w:rsidRPr="002D6188">
            <w:rPr>
              <w:rFonts w:ascii="TH Sarabun New" w:hAnsi="TH Sarabun New" w:cs="TH Sarabun New"/>
              <w:sz w:val="36"/>
              <w:szCs w:val="36"/>
              <w:cs/>
            </w:rPr>
            <w:t>ภายในเกมผู้เล่นสามารถพิมพ์ข้อความ ที่เป็นคำสั่งที่เกมกำหนดขึ้นมา เพื่อแสดงผลบนตัวเกมได้ ภายในเกมจะประกอบไปด้วยตัวละครของผู้เล่นและอุปสรรคในการผ่านแต่ละด่านโดยผู้เล่นต้องใช้การเขียนโปรแกรมเพื่อผ่านอุปสรรคในแต่ละด่านให้ได้ตามที่แต่ละด่านกำหนดเงื่อนไขเอาไว้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โดยเกมจะมีทั้งหมด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30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ด่านแบ่งเป็น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ด่าน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สอนผู้เล่น 6 ด่าน ส่วนอีก 2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4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 xml:space="preserve"> ด่านจะแบ่งเป็นเวิลด์โดยแบ่งเป็น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lastRenderedPageBreak/>
            <w:t>เวิลด์ทะเลทรายจำนวน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8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</w:rPr>
            <w:t>,</w:t>
          </w:r>
          <w:ins w:id="276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 xml:space="preserve">เวิลด์น้ำแข็ง 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8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</w:rPr>
            <w:t>,</w:t>
          </w:r>
          <w:ins w:id="277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เวิลด์ลาวา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8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</w:t>
          </w:r>
          <w:ins w:id="278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และในเกม</w:t>
          </w:r>
          <w:del w:id="279" w:author="Atiwitch Muongsorn" w:date="2019-11-26T13:42:00Z">
            <w:r w:rsidR="00D241A0" w:rsidDel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delText xml:space="preserve"> </w:delText>
            </w:r>
          </w:del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ตัวละครของผู้เล่นสามารถแปลงร่างโดยการเก็บไอเทมเพื่อผ่านอุปสรรคต่างๆ</w:t>
          </w:r>
          <w:ins w:id="280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ได้</w:t>
          </w:r>
        </w:sdtContent>
      </w:sdt>
    </w:p>
    <w:p w14:paraId="35FDB265" w14:textId="2711D8D1" w:rsidR="00BF302E" w:rsidRPr="002D6188" w:rsidDel="00E01FBC" w:rsidRDefault="00BF302E">
      <w:pPr>
        <w:jc w:val="thaiDistribute"/>
        <w:rPr>
          <w:del w:id="281" w:author="Atiwitch Muongsorn" w:date="2019-11-26T14:23:00Z"/>
          <w:rFonts w:ascii="TH Sarabun New" w:hAnsi="TH Sarabun New" w:cs="TH Sarabun New"/>
          <w:b/>
          <w:bCs/>
          <w:sz w:val="36"/>
          <w:szCs w:val="36"/>
          <w:cs/>
        </w:rPr>
        <w:pPrChange w:id="282" w:author="Atiwitch Muongsorn" w:date="2019-11-26T13:40:00Z">
          <w:pPr/>
        </w:pPrChange>
      </w:pPr>
      <w:del w:id="283" w:author="Atiwitch Muongsorn" w:date="2019-11-26T14:23:00Z">
        <w:r w:rsidRPr="002D6188" w:rsidDel="00E01FBC">
          <w:rPr>
            <w:rFonts w:ascii="TH Sarabun New" w:hAnsi="TH Sarabun New" w:cs="TH Sarabun New"/>
            <w:b/>
            <w:bCs/>
            <w:sz w:val="36"/>
            <w:szCs w:val="36"/>
            <w:cs/>
          </w:rPr>
          <w:br w:type="page"/>
        </w:r>
      </w:del>
    </w:p>
    <w:p w14:paraId="054CBED8" w14:textId="77777777" w:rsidR="00E01FBC" w:rsidRDefault="00E01FBC">
      <w:pPr>
        <w:jc w:val="thaiDistribute"/>
        <w:rPr>
          <w:ins w:id="284" w:author="Atiwitch Muongsorn" w:date="2019-11-26T14:23:00Z"/>
          <w:rFonts w:ascii="TH Sarabun New" w:hAnsi="TH Sarabun New" w:cs="TH Sarabun New"/>
          <w:b/>
          <w:bCs/>
          <w:sz w:val="36"/>
          <w:szCs w:val="36"/>
        </w:rPr>
        <w:pPrChange w:id="285" w:author="Atiwitch Muongsorn" w:date="2019-11-26T14:23:00Z">
          <w:pPr>
            <w:spacing w:before="240" w:after="0"/>
            <w:jc w:val="thaiDistribute"/>
          </w:pPr>
        </w:pPrChange>
      </w:pPr>
    </w:p>
    <w:p w14:paraId="446A1D93" w14:textId="10DB8940" w:rsidR="00880872" w:rsidRPr="002D6188" w:rsidRDefault="00B014AB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86" w:author="Atiwitch Muongsorn" w:date="2019-11-26T14:23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ความรู้พื้นฐาน เทคนิค เทคโนโลยีและเครื่องมือที่ใช้</w:t>
      </w:r>
    </w:p>
    <w:p w14:paraId="35FD58A2" w14:textId="0E77A50D" w:rsidR="00880872" w:rsidRPr="002D6188" w:rsidRDefault="00880872" w:rsidP="00A30B76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ความรู้พื้นฐาน และเทคนิค </w:t>
      </w:r>
      <w:r w:rsidRPr="002D6188">
        <w:rPr>
          <w:rFonts w:ascii="TH Sarabun New" w:hAnsi="TH Sarabun New" w:cs="TH Sarabun New"/>
          <w:sz w:val="36"/>
          <w:szCs w:val="36"/>
        </w:rPr>
        <w:t>OOP</w:t>
      </w:r>
    </w:p>
    <w:p w14:paraId="552A770C" w14:textId="46D1E831" w:rsidR="00880872" w:rsidRPr="002D6188" w:rsidRDefault="00F01EB6" w:rsidP="00A30B76">
      <w:pPr>
        <w:jc w:val="thaiDistribute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ab/>
      </w:r>
      <w:r w:rsidR="00880872" w:rsidRPr="002D6188">
        <w:rPr>
          <w:rFonts w:ascii="TH Sarabun New" w:hAnsi="TH Sarabun New" w:cs="TH Sarabun New"/>
          <w:sz w:val="36"/>
          <w:szCs w:val="36"/>
          <w:cs/>
        </w:rPr>
        <w:t xml:space="preserve">รูปแบบการทำงานของ </w:t>
      </w:r>
      <w:r w:rsidR="00880872" w:rsidRPr="002D6188">
        <w:rPr>
          <w:rFonts w:ascii="TH Sarabun New" w:hAnsi="TH Sarabun New" w:cs="TH Sarabun New"/>
          <w:sz w:val="36"/>
          <w:szCs w:val="36"/>
        </w:rPr>
        <w:t xml:space="preserve">OOP </w:t>
      </w:r>
      <w:r w:rsidR="00880872" w:rsidRPr="002D6188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="00880872" w:rsidRPr="002D6188">
        <w:rPr>
          <w:rFonts w:ascii="TH Sarabun New" w:hAnsi="TH Sarabun New" w:cs="TH Sarabun New"/>
          <w:sz w:val="36"/>
          <w:szCs w:val="36"/>
        </w:rPr>
        <w:t>Object Oriented Programming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 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ซึ่งมีประโยชน์ทาง</w:t>
      </w:r>
      <w:r w:rsidR="00B83F3B">
        <w:rPr>
          <w:rFonts w:ascii="TH Sarabun New" w:hAnsi="TH Sarabun New" w:cs="TH Sarabun New" w:hint="cs"/>
          <w:sz w:val="36"/>
          <w:szCs w:val="36"/>
          <w:cs/>
        </w:rPr>
        <w:t>ด้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านการซ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่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อน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ข้อมูล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ให้อยู่ในค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าส ไม่ให้มีการรั่วไหลออกนอกค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าสหากเราไม่ได้ทำการเรียก ป้องกันการเข้าถึง</w:t>
      </w:r>
      <w:r w:rsidR="00B345BA">
        <w:rPr>
          <w:rFonts w:ascii="TH Sarabun New" w:hAnsi="TH Sarabun New" w:cs="TH Sarabun New" w:hint="cs"/>
          <w:sz w:val="36"/>
          <w:szCs w:val="36"/>
          <w:cs/>
        </w:rPr>
        <w:t>ข้อมูล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จากบุคคลที่สาม</w:t>
      </w:r>
      <w:del w:id="287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>อีกด้วย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 xml:space="preserve"> </w:t>
      </w:r>
      <w:del w:id="288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>อีกทั้งยัง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มีการสืบทอด</w:t>
      </w:r>
      <w:del w:id="289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สามารถนำมาใช้กับตัวละครซึ่งมีความสามารถที่แตกต่างกัน แต่โดยทั่วไป</w:t>
      </w:r>
      <w:del w:id="290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>แล้ว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ตัวละคร หรือศัตรูมีความสามารถบางอย่างที่มีเหมือนกัน</w:t>
      </w:r>
      <w:del w:id="291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อย่างเช่น ความสามารถในการเดิน</w:t>
      </w:r>
    </w:p>
    <w:p w14:paraId="1AF3D5A4" w14:textId="5925F7AD" w:rsidR="001B528B" w:rsidRPr="002D6188" w:rsidRDefault="00306230" w:rsidP="00A30B76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ใช้ภาษา </w:t>
      </w:r>
      <w:r w:rsidR="002909CA" w:rsidRPr="002D6188">
        <w:rPr>
          <w:rFonts w:ascii="TH Sarabun New" w:hAnsi="TH Sarabun New" w:cs="TH Sarabun New"/>
          <w:sz w:val="36"/>
          <w:szCs w:val="36"/>
        </w:rPr>
        <w:t>J</w:t>
      </w:r>
      <w:r w:rsidRPr="002D6188">
        <w:rPr>
          <w:rFonts w:ascii="TH Sarabun New" w:hAnsi="TH Sarabun New" w:cs="TH Sarabun New"/>
          <w:sz w:val="36"/>
          <w:szCs w:val="36"/>
        </w:rPr>
        <w:t xml:space="preserve">ava </w:t>
      </w:r>
      <w:r w:rsidRPr="002D6188">
        <w:rPr>
          <w:rFonts w:ascii="TH Sarabun New" w:hAnsi="TH Sarabun New" w:cs="TH Sarabun New"/>
          <w:sz w:val="36"/>
          <w:szCs w:val="36"/>
          <w:cs/>
        </w:rPr>
        <w:t>ในการพัฒน</w:t>
      </w:r>
      <w:r w:rsidR="00613417" w:rsidRPr="002D6188">
        <w:rPr>
          <w:rFonts w:ascii="TH Sarabun New" w:hAnsi="TH Sarabun New" w:cs="TH Sarabun New"/>
          <w:sz w:val="36"/>
          <w:szCs w:val="36"/>
          <w:cs/>
        </w:rPr>
        <w:t>า</w:t>
      </w:r>
    </w:p>
    <w:p w14:paraId="2B06AFDC" w14:textId="4A4D19F0" w:rsidR="00B54E09" w:rsidRPr="002D6188" w:rsidRDefault="00B54E09" w:rsidP="0009312C">
      <w:pPr>
        <w:ind w:firstLine="720"/>
        <w:jc w:val="thaiDistribute"/>
        <w:rPr>
          <w:rFonts w:ascii="TH Sarabun New" w:hAnsi="TH Sarabun New" w:cs="TH Sarabun New"/>
          <w:sz w:val="36"/>
          <w:szCs w:val="36"/>
          <w:cs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โดยปกติจากการทำงานของภาษา </w:t>
      </w:r>
      <w:r w:rsidRPr="002D6188">
        <w:rPr>
          <w:rFonts w:ascii="TH Sarabun New" w:hAnsi="TH Sarabun New" w:cs="TH Sarabun New"/>
          <w:sz w:val="36"/>
          <w:szCs w:val="36"/>
        </w:rPr>
        <w:t xml:space="preserve">Java </w:t>
      </w:r>
      <w:r w:rsidRPr="002D6188">
        <w:rPr>
          <w:rFonts w:ascii="TH Sarabun New" w:hAnsi="TH Sarabun New" w:cs="TH Sarabun New"/>
          <w:sz w:val="36"/>
          <w:szCs w:val="36"/>
          <w:cs/>
        </w:rPr>
        <w:t xml:space="preserve">มีความสอดคล้อง และเขียนได้ง่ายเมื่อต้องการเขียนโปรแกรมในลักษณะของ </w:t>
      </w:r>
      <w:r w:rsidRPr="002D6188">
        <w:rPr>
          <w:rFonts w:ascii="TH Sarabun New" w:hAnsi="TH Sarabun New" w:cs="TH Sarabun New"/>
          <w:sz w:val="36"/>
          <w:szCs w:val="36"/>
        </w:rPr>
        <w:t xml:space="preserve">Object </w:t>
      </w:r>
      <w:r w:rsidRPr="002D6188">
        <w:rPr>
          <w:rFonts w:ascii="TH Sarabun New" w:hAnsi="TH Sarabun New" w:cs="TH Sarabun New"/>
          <w:sz w:val="36"/>
          <w:szCs w:val="36"/>
          <w:cs/>
        </w:rPr>
        <w:t>ซึ่งสอดคล้องกับความรู้พื้นฐานข้อก่อนหน้า</w:t>
      </w:r>
    </w:p>
    <w:p w14:paraId="6AFF303A" w14:textId="542A942A" w:rsidR="002909CA" w:rsidRPr="002D6188" w:rsidRDefault="002909CA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6"/>
          <w:szCs w:val="36"/>
        </w:rPr>
        <w:pPrChange w:id="292" w:author="Atiwitch Muongsorn" w:date="2019-11-26T13:40:00Z">
          <w:pPr>
            <w:pStyle w:val="ListParagraph"/>
            <w:numPr>
              <w:numId w:val="17"/>
            </w:numPr>
            <w:ind w:left="1080"/>
            <w:jc w:val="thaiDistribute"/>
          </w:pPr>
        </w:pPrChange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ความรู้พื้นฐาน และเทคนิคการทำงานของ </w:t>
      </w:r>
      <w:r w:rsidRPr="002D6188">
        <w:rPr>
          <w:rFonts w:ascii="TH Sarabun New" w:hAnsi="TH Sarabun New" w:cs="TH Sarabun New"/>
          <w:sz w:val="36"/>
          <w:szCs w:val="36"/>
        </w:rPr>
        <w:t>Compiler</w:t>
      </w:r>
    </w:p>
    <w:p w14:paraId="7450A8D1" w14:textId="39A4D6D4" w:rsidR="001B528B" w:rsidRPr="002D6188" w:rsidRDefault="00F01EB6">
      <w:pPr>
        <w:jc w:val="thaiDistribute"/>
        <w:rPr>
          <w:rFonts w:ascii="TH Sarabun New" w:hAnsi="TH Sarabun New" w:cs="TH Sarabun New"/>
          <w:sz w:val="36"/>
          <w:szCs w:val="36"/>
        </w:rPr>
        <w:pPrChange w:id="293" w:author="Atiwitch Muongsorn" w:date="2019-11-26T13:40:00Z">
          <w:pPr>
            <w:jc w:val="thaiDistribute"/>
          </w:pPr>
        </w:pPrChange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หลักพื้นฐานของ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 compiler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high language programming 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คือการนำสิ่งที่ผู้ใช้พิมพ์มาแปลงให้เป็น</w:t>
      </w:r>
      <w:ins w:id="294" w:author="Atiwitch Muongsorn" w:date="2019-11-26T13:44:00Z">
        <w:r w:rsidR="00AF3413">
          <w:rPr>
            <w:rFonts w:ascii="TH Sarabun New" w:hAnsi="TH Sarabun New" w:cs="TH Sarabun New" w:hint="cs"/>
            <w:sz w:val="36"/>
            <w:szCs w:val="36"/>
            <w:cs/>
          </w:rPr>
          <w:t>ภาษาเครื่อง</w:t>
        </w:r>
      </w:ins>
      <w:del w:id="295" w:author="Atiwitch Muongsorn" w:date="2019-11-26T13:44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  <w:r w:rsidR="00B54E09" w:rsidRPr="002D6188" w:rsidDel="00AF3413">
          <w:rPr>
            <w:rFonts w:ascii="TH Sarabun New" w:hAnsi="TH Sarabun New" w:cs="TH Sarabun New"/>
            <w:sz w:val="36"/>
            <w:szCs w:val="36"/>
          </w:rPr>
          <w:delText xml:space="preserve">machine code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แล้วคอมพิวเตอร์จึงทำงานจาก</w:t>
      </w:r>
      <w:ins w:id="296" w:author="Atiwitch Muongsorn" w:date="2019-11-26T13:44:00Z">
        <w:r w:rsidR="00AF3413">
          <w:rPr>
            <w:rFonts w:ascii="TH Sarabun New" w:hAnsi="TH Sarabun New" w:cs="TH Sarabun New" w:hint="cs"/>
            <w:sz w:val="36"/>
            <w:szCs w:val="36"/>
            <w:cs/>
          </w:rPr>
          <w:t>ภาษาเครื่อง</w:t>
        </w:r>
      </w:ins>
      <w:del w:id="297" w:author="Atiwitch Muongsorn" w:date="2019-11-26T13:44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  <w:r w:rsidR="00B54E09" w:rsidRPr="002D6188" w:rsidDel="00AF3413">
          <w:rPr>
            <w:rFonts w:ascii="TH Sarabun New" w:hAnsi="TH Sarabun New" w:cs="TH Sarabun New"/>
            <w:sz w:val="36"/>
            <w:szCs w:val="36"/>
          </w:rPr>
          <w:delText xml:space="preserve">machine code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 xml:space="preserve">นั้น ซึ่งจากโครงงานนี้ได้หยิบลักษะของ 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compiler 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ทีมีการแปลงภาษาระดับสูงให้เป็นภาษาที่คำสั่งภายในเกมเข้าใจ</w:t>
      </w:r>
    </w:p>
    <w:p w14:paraId="08D76199" w14:textId="77777777" w:rsidR="006A58CC" w:rsidRPr="002D6188" w:rsidRDefault="006A58CC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98" w:author="Atiwitch Muongsorn" w:date="2019-11-26T13:40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7D0472" w:rsidRPr="002D6188">
        <w:rPr>
          <w:rFonts w:ascii="TH Sarabun New" w:hAnsi="TH Sarabun New" w:cs="TH Sarabun New"/>
          <w:b/>
          <w:bCs/>
          <w:sz w:val="36"/>
          <w:szCs w:val="36"/>
          <w:cs/>
        </w:rPr>
        <w:t>รายละเอียดระบบ</w:t>
      </w: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ที่จะพัฒนา</w:t>
      </w:r>
    </w:p>
    <w:sdt>
      <w:sdtPr>
        <w:rPr>
          <w:rFonts w:ascii="TH Sarabun New" w:hAnsi="TH Sarabun New" w:cs="TH Sarabun New"/>
          <w:sz w:val="36"/>
          <w:szCs w:val="36"/>
        </w:rPr>
        <w:id w:val="-48235723"/>
        <w:placeholder>
          <w:docPart w:val="7A3448082D624C87B6425DC9854792EA"/>
        </w:placeholder>
      </w:sdtPr>
      <w:sdtEndPr/>
      <w:sdtContent>
        <w:sdt>
          <w:sdtPr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id w:val="-491259484"/>
            <w:placeholder>
              <w:docPart w:val="E2FC61BA884D4DEAA516B33036532973"/>
            </w:placeholder>
          </w:sdtPr>
          <w:sdtEndPr/>
          <w:sdtContent>
            <w:p w14:paraId="49C7E88C" w14:textId="4A1DFBF9" w:rsidR="00A9612C" w:rsidRPr="002D6188" w:rsidRDefault="00A9612C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299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ฟังก์ชั่นที่ตัวเกมจะต้องมีโดยพื้นฐานคือ ส่วน</w:t>
              </w:r>
              <w:r w:rsidR="00B345BA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>ที่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นำข้อมูล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เข้า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 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ส่วนประมวลผล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ส่วนการแสดงผล</w:t>
              </w:r>
            </w:p>
            <w:p w14:paraId="739B7C21" w14:textId="6C420A4E" w:rsidR="00E01FBC" w:rsidRDefault="00E01FBC">
              <w:pPr>
                <w:rPr>
                  <w:ins w:id="300" w:author="Atiwitch Muongsorn" w:date="2019-11-26T14:23:00Z"/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</w:pPr>
              <w:ins w:id="301" w:author="Atiwitch Muongsorn" w:date="2019-11-26T14:23:00Z">
                <w:r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  <w:cs/>
                  </w:rPr>
                  <w:br w:type="page"/>
                </w:r>
              </w:ins>
            </w:p>
            <w:p w14:paraId="3C924820" w14:textId="52E5BBC8" w:rsidR="00F01EB6" w:rsidDel="00E01FBC" w:rsidRDefault="00F01EB6" w:rsidP="00A30B76">
              <w:pPr>
                <w:ind w:firstLine="720"/>
                <w:jc w:val="thaiDistribute"/>
                <w:rPr>
                  <w:del w:id="302" w:author="Atiwitch Muongsorn" w:date="2019-11-26T14:24:00Z"/>
                  <w:rFonts w:ascii="TH Sarabun New" w:hAnsi="TH Sarabun New" w:cs="TH Sarabun New"/>
                  <w:b/>
                  <w:bCs/>
                  <w:sz w:val="36"/>
                  <w:szCs w:val="36"/>
                </w:rPr>
              </w:pPr>
            </w:p>
            <w:p w14:paraId="15312505" w14:textId="77777777" w:rsidR="00A9612C" w:rsidRPr="002D6188" w:rsidRDefault="00A9612C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ส่วนนำข้อมูล</w:t>
              </w:r>
              <w:r w:rsidR="00421DA0"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เข้า</w:t>
              </w:r>
            </w:p>
            <w:p w14:paraId="1965E259" w14:textId="7319F070" w:rsidR="00A9612C" w:rsidRPr="002D6188" w:rsidRDefault="009A5624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หมายเลข 1 จาก</w:t>
              </w:r>
              <w:r w:rsidR="003C1F33" w:rsidRPr="003C1F33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ภาพที่</w:t>
              </w:r>
              <w:r w:rsidR="003C1F33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15 </w:t>
              </w:r>
              <w:r w:rsidR="00A9612C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ภายในเกมจะมีช่องไว้สำหรับรับอินพุตที่ผู้เล่นใส่มาได้ และปุ่ม 2 ปุ่ม คือปุ่มรัน สำหรับทำการดึงอินพุตที่ผู้เล่นใส่ไปประมวลผล และปุ่มรีเซ็ท สำหรับรีเซ็ทค่าบ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นเกมของด่านนั้นๆ เป็นการเริ่มต้น</w:t>
              </w:r>
              <w:r w:rsidR="00A9612C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ใหม่</w:t>
              </w:r>
            </w:p>
            <w:p w14:paraId="077F7743" w14:textId="5261BE6C" w:rsidR="00712FBA" w:rsidRPr="002D6188" w:rsidDel="00E01FBC" w:rsidRDefault="00712FBA" w:rsidP="0009312C">
              <w:pPr>
                <w:ind w:firstLine="720"/>
                <w:jc w:val="thaiDistribute"/>
                <w:rPr>
                  <w:del w:id="303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74A92647" w14:textId="435B16EC" w:rsidR="00A9612C" w:rsidRPr="002D6188" w:rsidRDefault="00A9612C">
              <w:pPr>
                <w:ind w:firstLine="720"/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pPrChange w:id="304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ปุ่มรัน</w:t>
              </w:r>
              <w:r w:rsidR="009A5624"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  <w:t xml:space="preserve"> </w:t>
              </w:r>
            </w:p>
            <w:p w14:paraId="182E699B" w14:textId="7480888B" w:rsidR="00A9612C" w:rsidRPr="002D6188" w:rsidRDefault="009A5624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305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หมายเลข 3 จาก</w:t>
              </w:r>
              <w:r w:rsidR="003C1F33" w:rsidRPr="003C1F33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ภาพที่</w:t>
              </w:r>
              <w:r w:rsidR="003C1F33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15 </w:t>
              </w:r>
              <w:r w:rsidR="00A9612C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เมื่อผู้เล่นกด เกมจะดึงโค้ดที่ผู้เล่นได้พิมพ์ไว้ก่อนหน้าไปประมวลผล</w:t>
              </w:r>
            </w:p>
            <w:p w14:paraId="479623DE" w14:textId="77777777" w:rsidR="00421DA0" w:rsidRPr="002D6188" w:rsidRDefault="00421DA0">
              <w:pPr>
                <w:ind w:firstLine="720"/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  <w:pPrChange w:id="306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ปุ่มรีเซ็ท</w:t>
              </w:r>
            </w:p>
            <w:p w14:paraId="65EADD34" w14:textId="4F28A8C6" w:rsidR="00421DA0" w:rsidRPr="002D6188" w:rsidRDefault="009A5624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307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หมายเลข 4 จาก</w:t>
              </w:r>
              <w:r w:rsidR="003C1F33" w:rsidRPr="003C1F33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ภาพที่</w:t>
              </w:r>
              <w:r w:rsidR="003C1F33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15 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เมื่อผู้เล่นกด เกมจะทำการรีเซ็ทค่าที่ผู้เล่นเคยได้ ในด่านนั้นๆ กลับไปเป็นค่าเริ่มต้นของด่านนั้นๆ</w:t>
              </w:r>
            </w:p>
            <w:p w14:paraId="7E3500C2" w14:textId="77777777" w:rsidR="00421DA0" w:rsidRPr="0009312C" w:rsidRDefault="00421DA0">
              <w:pPr>
                <w:ind w:firstLine="720"/>
                <w:jc w:val="thaiDistribute"/>
                <w:rPr>
                  <w:ins w:id="308" w:author="Atiwitch Muongsorn" w:date="2019-11-26T13:53:00Z"/>
                  <w:rFonts w:ascii="TH Sarabun New" w:hAnsi="TH Sarabun New" w:cs="TH Sarabun New"/>
                  <w:b/>
                  <w:bCs/>
                  <w:sz w:val="36"/>
                  <w:szCs w:val="36"/>
                </w:rPr>
                <w:pPrChange w:id="309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09312C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ส่วนประมวลผล</w:t>
              </w:r>
            </w:p>
            <w:p w14:paraId="713AA4AC" w14:textId="4766C79E" w:rsidR="00B142CC" w:rsidRPr="0009312C" w:rsidRDefault="00B142CC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  <w:rPrChange w:id="310" w:author="Atiwitch Muongsorn" w:date="2019-11-26T13:53:00Z">
                    <w:rPr>
                      <w:rFonts w:ascii="TH Sarabun New" w:hAnsi="TH Sarabun New" w:cs="TH Sarabun New"/>
                      <w:b/>
                      <w:bCs/>
                      <w:sz w:val="36"/>
                      <w:szCs w:val="36"/>
                    </w:rPr>
                  </w:rPrChange>
                </w:rPr>
                <w:pPrChange w:id="311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ins w:id="312" w:author="Atiwitch Muongsorn" w:date="2019-11-26T13:53:00Z">
                <w:r w:rsidRPr="0009312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จากภาพที่ 16 อธิบายการทำงานได้ต่อไปนี้</w:t>
                </w:r>
              </w:ins>
            </w:p>
            <w:p w14:paraId="3519AFC8" w14:textId="48DAA704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13" w:author="Atiwitch Muongsorn" w:date="2019-11-26T13:52:00Z"/>
                  <w:rFonts w:ascii="TH Sarabun New" w:hAnsi="TH Sarabun New" w:cs="TH Sarabun New"/>
                  <w:b/>
                  <w:bCs/>
                  <w:sz w:val="36"/>
                  <w:szCs w:val="36"/>
                  <w:rPrChange w:id="314" w:author="Atiwitch Muongsorn" w:date="2019-11-26T13:47:00Z">
                    <w:rPr>
                      <w:del w:id="315" w:author="Atiwitch Muongsorn" w:date="2019-11-26T13:52:00Z"/>
                    </w:rPr>
                  </w:rPrChange>
                </w:rPr>
                <w:pPrChange w:id="316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17" w:author="Atiwitch Muongsorn" w:date="2019-11-26T13:52:00Z">
                <w:r w:rsidRPr="0009312C" w:rsidDel="00B142CC"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  <w:cs/>
                    <w:rPrChange w:id="318" w:author="Atiwitch Muongsorn" w:date="2019-11-26T13:47:00Z">
                      <w:rPr>
                        <w:cs/>
                      </w:rPr>
                    </w:rPrChange>
                  </w:rPr>
                  <w:delText xml:space="preserve">เมื่อผู้เล่นทำการกด ปุ่มรัน ส่วนประมวลจะรับค่าสตริงจากที่ผู้เล่นพิมพ์ </w:delText>
                </w:r>
              </w:del>
            </w:p>
            <w:p w14:paraId="35794966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19" w:author="Atiwitch Muongsorn" w:date="2019-11-26T13:52:00Z"/>
                  <w:sz w:val="36"/>
                  <w:szCs w:val="36"/>
                </w:rPr>
                <w:pPrChange w:id="320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21" w:author="Atiwitch Muongsorn" w:date="2019-11-26T13:52:00Z">
                <w:r w:rsidRPr="0009312C" w:rsidDel="00B142CC">
                  <w:rPr>
                    <w:sz w:val="36"/>
                    <w:szCs w:val="36"/>
                    <w:cs/>
                  </w:rPr>
                  <w:delText>เมื่อได้ค่าแล้วจะทำการตัดส่วนที่ไม่จำเป็นออก เช่น เว้นวรรค และย่อหน้า</w:delText>
                </w:r>
              </w:del>
            </w:p>
            <w:p w14:paraId="09019B4F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22" w:author="Atiwitch Muongsorn" w:date="2019-11-26T13:52:00Z"/>
                  <w:sz w:val="36"/>
                  <w:szCs w:val="36"/>
                  <w:rPrChange w:id="323" w:author="Atiwitch Muongsorn" w:date="2019-11-26T13:47:00Z">
                    <w:rPr>
                      <w:del w:id="324" w:author="Atiwitch Muongsorn" w:date="2019-11-26T13:52:00Z"/>
                    </w:rPr>
                  </w:rPrChange>
                </w:rPr>
                <w:pPrChange w:id="325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26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27" w:author="Atiwitch Muongsorn" w:date="2019-11-26T13:47:00Z">
                      <w:rPr>
                        <w:cs/>
                      </w:rPr>
                    </w:rPrChange>
                  </w:rPr>
                  <w:delText>หลังจากทำการตัดส่วนเกินออกจะนำข้อมูลนั้นไปฟอร์แมทให้อยู่ในรูปของส่วนย่อย</w:delText>
                </w:r>
              </w:del>
              <w:del w:id="328" w:author="Atiwitch Muongsorn" w:date="2019-11-26T13:47:00Z">
                <w:r w:rsidRPr="0009312C" w:rsidDel="00AF3413">
                  <w:rPr>
                    <w:sz w:val="36"/>
                    <w:szCs w:val="36"/>
                    <w:cs/>
                    <w:rPrChange w:id="329" w:author="Atiwitch Muongsorn" w:date="2019-11-26T13:47:00Z">
                      <w:rPr>
                        <w:cs/>
                      </w:rPr>
                    </w:rPrChange>
                  </w:rPr>
                  <w:delText>ที่เ</w:delText>
                </w:r>
              </w:del>
              <w:ins w:id="330" w:author="winJ" w:date="2019-11-25T23:55:00Z">
                <w:del w:id="331" w:author="Atiwitch Muongsorn" w:date="2019-11-26T13:47:00Z">
                  <w:r w:rsidRPr="0009312C" w:rsidDel="00AF3413">
                    <w:rPr>
                      <w:sz w:val="36"/>
                      <w:szCs w:val="36"/>
                      <w:cs/>
                      <w:rPrChange w:id="332" w:author="Atiwitch Muongsorn" w:date="2019-11-26T13:47:00Z">
                        <w:rPr>
                          <w:cs/>
                        </w:rPr>
                      </w:rPrChange>
                    </w:rPr>
                    <w:delText>ล็ก</w:delText>
                  </w:r>
                </w:del>
              </w:ins>
              <w:del w:id="333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34" w:author="Atiwitch Muongsorn" w:date="2019-11-26T13:47:00Z">
                      <w:rPr>
                        <w:cs/>
                      </w:rPr>
                    </w:rPrChange>
                  </w:rPr>
                  <w:delText>ล่น</w:delText>
                </w:r>
              </w:del>
              <w:commentRangeStart w:id="335"/>
              <w:del w:id="336" w:author="Atiwitch Muongsorn" w:date="2019-11-26T13:47:00Z">
                <w:r w:rsidRPr="0009312C" w:rsidDel="00AF3413">
                  <w:rPr>
                    <w:sz w:val="36"/>
                    <w:szCs w:val="36"/>
                    <w:cs/>
                    <w:rPrChange w:id="337" w:author="Atiwitch Muongsorn" w:date="2019-11-26T13:47:00Z">
                      <w:rPr>
                        <w:cs/>
                      </w:rPr>
                    </w:rPrChange>
                  </w:rPr>
                  <w:delText>ที่สุด</w:delText>
                </w:r>
              </w:del>
              <w:commentRangeEnd w:id="335"/>
              <w:del w:id="338" w:author="Atiwitch Muongsorn" w:date="2019-11-26T13:52:00Z">
                <w:r w:rsidRPr="0009312C" w:rsidDel="00B142CC">
                  <w:rPr>
                    <w:rStyle w:val="CommentReference"/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commentReference w:id="335"/>
                </w:r>
                <w:r w:rsidRPr="0009312C" w:rsidDel="00B142CC">
                  <w:rPr>
                    <w:sz w:val="36"/>
                    <w:szCs w:val="36"/>
                    <w:cs/>
                  </w:rPr>
                  <w:delText xml:space="preserve">ของโค้ด ซึ่งจะเรียกต่อจากนี้ว่า </w:delText>
                </w:r>
                <w:r w:rsidRPr="0009312C" w:rsidDel="00B142CC">
                  <w:rPr>
                    <w:sz w:val="36"/>
                    <w:szCs w:val="36"/>
                  </w:rPr>
                  <w:delText xml:space="preserve">Parse </w:delText>
                </w:r>
              </w:del>
              <w:ins w:id="339" w:author="winJ" w:date="2019-11-25T23:56:00Z">
                <w:del w:id="340" w:author="Atiwitch Muongsorn" w:date="2019-11-26T13:52:00Z">
                  <w:r w:rsidRPr="0009312C" w:rsidDel="00B142CC">
                    <w:rPr>
                      <w:sz w:val="36"/>
                      <w:szCs w:val="36"/>
                      <w:cs/>
                      <w:rPrChange w:id="341" w:author="Atiwitch Muongsorn" w:date="2019-11-26T13:47:00Z">
                        <w:rPr>
                          <w:cs/>
                        </w:rPr>
                      </w:rPrChange>
                    </w:rPr>
                    <w:delText>ซึ่ง</w:delText>
                  </w:r>
                </w:del>
              </w:ins>
              <w:del w:id="342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43" w:author="Atiwitch Muongsorn" w:date="2019-11-26T13:47:00Z">
                      <w:rPr>
                        <w:cs/>
                      </w:rPr>
                    </w:rPrChange>
                  </w:rPr>
                  <w:delText>ได้จากการแบ่งโ</w:delText>
                </w:r>
                <w:r w:rsidRPr="0009312C" w:rsidDel="00B142CC">
                  <w:rPr>
                    <w:color w:val="auto"/>
                    <w:sz w:val="36"/>
                    <w:szCs w:val="36"/>
                    <w:cs/>
                    <w:rPrChange w:id="344" w:author="Atiwitch Muongsorn" w:date="2019-11-26T13:47:00Z">
                      <w:rPr>
                        <w:color w:val="auto"/>
                        <w:cs/>
                      </w:rPr>
                    </w:rPrChange>
                  </w:rPr>
                  <w:delText>ค</w:delText>
                </w:r>
                <w:r w:rsidRPr="0009312C" w:rsidDel="00B142CC">
                  <w:rPr>
                    <w:sz w:val="36"/>
                    <w:szCs w:val="36"/>
                    <w:cs/>
                    <w:rPrChange w:id="345" w:author="Atiwitch Muongsorn" w:date="2019-11-26T13:47:00Z">
                      <w:rPr>
                        <w:cs/>
                      </w:rPr>
                    </w:rPrChange>
                  </w:rPr>
                  <w:delText xml:space="preserve">้ดทั้งหมดของผู้เล่นเป็นตัวอักษรทีละตัว ใส่ใน </w:delText>
                </w:r>
                <w:r w:rsidRPr="0009312C" w:rsidDel="00B142CC">
                  <w:rPr>
                    <w:sz w:val="36"/>
                    <w:szCs w:val="36"/>
                    <w:rPrChange w:id="346" w:author="Atiwitch Muongsorn" w:date="2019-11-26T13:47:00Z">
                      <w:rPr/>
                    </w:rPrChange>
                  </w:rPr>
                  <w:delText xml:space="preserve">Array </w:delText>
                </w:r>
              </w:del>
            </w:p>
            <w:p w14:paraId="1DAFE398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47" w:author="Atiwitch Muongsorn" w:date="2019-11-26T13:52:00Z"/>
                  <w:sz w:val="36"/>
                  <w:szCs w:val="36"/>
                </w:rPr>
                <w:pPrChange w:id="348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49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50" w:author="Atiwitch Muongsorn" w:date="2019-11-26T13:47:00Z">
                      <w:rPr>
                        <w:cs/>
                      </w:rPr>
                    </w:rPrChange>
                  </w:rPr>
                  <w:delText>หลังจากทำการเปลี่ยนโค้ดตั้งต้นของผู้เล่น</w:delText>
                </w:r>
              </w:del>
              <w:del w:id="351" w:author="Atiwitch Muongsorn" w:date="2019-11-26T13:46:00Z">
                <w:r w:rsidRPr="0009312C" w:rsidDel="00AF3413">
                  <w:rPr>
                    <w:sz w:val="36"/>
                    <w:szCs w:val="36"/>
                    <w:cs/>
                    <w:rPrChange w:id="352" w:author="Atiwitch Muongsorn" w:date="2019-11-26T13:47:00Z">
                      <w:rPr>
                        <w:cs/>
                      </w:rPr>
                    </w:rPrChange>
                  </w:rPr>
                  <w:delText>เกม</w:delText>
                </w:r>
              </w:del>
              <w:del w:id="353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54" w:author="Atiwitch Muongsorn" w:date="2019-11-26T13:47:00Z">
                      <w:rPr>
                        <w:cs/>
                      </w:rPr>
                    </w:rPrChange>
                  </w:rPr>
                  <w:delText xml:space="preserve"> </w:delText>
                </w:r>
                <w:r w:rsidRPr="0009312C" w:rsidDel="00B142CC">
                  <w:rPr>
                    <w:sz w:val="36"/>
                    <w:szCs w:val="36"/>
                    <w:rPrChange w:id="355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56" w:author="Atiwitch Muongsorn" w:date="2019-11-26T13:47:00Z">
                      <w:rPr>
                        <w:cs/>
                      </w:rPr>
                    </w:rPrChange>
                  </w:rPr>
                  <w:delText>แล้วจะทำการเปลี่ยนเป็นกลุ่มของ</w:delText>
                </w:r>
                <w:r w:rsidRPr="0009312C" w:rsidDel="00B142CC">
                  <w:rPr>
                    <w:sz w:val="36"/>
                    <w:szCs w:val="36"/>
                    <w:rPrChange w:id="357" w:author="Atiwitch Muongsorn" w:date="2019-11-26T13:47:00Z">
                      <w:rPr/>
                    </w:rPrChange>
                  </w:rPr>
                  <w:delText xml:space="preserve"> 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58" w:author="Atiwitch Muongsorn" w:date="2019-11-26T13:47:00Z">
                      <w:rPr>
                        <w:cs/>
                      </w:rPr>
                    </w:rPrChange>
                  </w:rPr>
                  <w:delText xml:space="preserve">ที่มีความหมาย ซึ่งต่อจากนี้จะเรียกว่า </w:delText>
                </w:r>
                <w:r w:rsidRPr="0009312C" w:rsidDel="00B142CC">
                  <w:rPr>
                    <w:sz w:val="36"/>
                    <w:szCs w:val="36"/>
                    <w:rPrChange w:id="359" w:author="Atiwitch Muongsorn" w:date="2019-11-26T13:47:00Z">
                      <w:rPr/>
                    </w:rPrChange>
                  </w:rPr>
                  <w:delText xml:space="preserve">Token </w:delText>
                </w:r>
              </w:del>
              <w:del w:id="360" w:author="Atiwitch Muongsorn" w:date="2019-11-26T13:48:00Z">
                <w:r w:rsidRPr="0009312C" w:rsidDel="00B142CC">
                  <w:rPr>
                    <w:sz w:val="36"/>
                    <w:szCs w:val="36"/>
                    <w:cs/>
                    <w:rPrChange w:id="361" w:author="Atiwitch Muongsorn" w:date="2019-11-26T13:47:00Z">
                      <w:rPr>
                        <w:cs/>
                      </w:rPr>
                    </w:rPrChange>
                  </w:rPr>
                  <w:delText>ได้</w:delText>
                </w:r>
              </w:del>
              <w:del w:id="362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63" w:author="Atiwitch Muongsorn" w:date="2019-11-26T13:47:00Z">
                      <w:rPr>
                        <w:cs/>
                      </w:rPr>
                    </w:rPrChange>
                  </w:rPr>
                  <w:delText xml:space="preserve">จากการอ่าน </w:delText>
                </w:r>
                <w:r w:rsidRPr="0009312C" w:rsidDel="00B142CC">
                  <w:rPr>
                    <w:sz w:val="36"/>
                    <w:szCs w:val="36"/>
                    <w:rPrChange w:id="364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65" w:author="Atiwitch Muongsorn" w:date="2019-11-26T13:47:00Z">
                      <w:rPr>
                        <w:cs/>
                      </w:rPr>
                    </w:rPrChange>
                  </w:rPr>
                  <w:delText xml:space="preserve">ทีละตัวจะทำการต่อ </w:delText>
                </w:r>
                <w:r w:rsidRPr="0009312C" w:rsidDel="00B142CC">
                  <w:rPr>
                    <w:sz w:val="36"/>
                    <w:szCs w:val="36"/>
                    <w:rPrChange w:id="366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67" w:author="Atiwitch Muongsorn" w:date="2019-11-26T13:47:00Z">
                      <w:rPr>
                        <w:cs/>
                      </w:rPr>
                    </w:rPrChange>
                  </w:rPr>
                  <w:delText xml:space="preserve">ทีละตัวเข้าด้วยกัน และจะสร้าง </w:delText>
                </w:r>
                <w:r w:rsidRPr="0009312C" w:rsidDel="00B142CC">
                  <w:rPr>
                    <w:sz w:val="36"/>
                    <w:szCs w:val="36"/>
                    <w:rPrChange w:id="368" w:author="Atiwitch Muongsorn" w:date="2019-11-26T13:47:00Z">
                      <w:rPr/>
                    </w:rPrChange>
                  </w:rPr>
                  <w:delText xml:space="preserve">Token </w:delText>
                </w:r>
                <w:r w:rsidRPr="0009312C" w:rsidDel="00B142CC">
                  <w:rPr>
                    <w:sz w:val="36"/>
                    <w:szCs w:val="36"/>
                    <w:cs/>
                    <w:rPrChange w:id="369" w:author="Atiwitch Muongsorn" w:date="2019-11-26T13:47:00Z">
                      <w:rPr>
                        <w:cs/>
                      </w:rPr>
                    </w:rPrChange>
                  </w:rPr>
                  <w:delText xml:space="preserve">ใหม่เมื่อเจอ </w:delText>
                </w:r>
                <w:r w:rsidRPr="0009312C" w:rsidDel="00B142CC">
                  <w:rPr>
                    <w:sz w:val="36"/>
                    <w:szCs w:val="36"/>
                    <w:rPrChange w:id="370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71" w:author="Atiwitch Muongsorn" w:date="2019-11-26T13:47:00Z">
                      <w:rPr>
                        <w:cs/>
                      </w:rPr>
                    </w:rPrChange>
                  </w:rPr>
                  <w:delText xml:space="preserve">ที่มีความหมายเป็นคำสั่งที่ตัวเกมกำหนดซึ่งต่อจากนี้จะเรียกว่า </w:delText>
                </w:r>
                <w:r w:rsidRPr="0009312C" w:rsidDel="00B142CC">
                  <w:rPr>
                    <w:sz w:val="36"/>
                    <w:szCs w:val="36"/>
                    <w:rPrChange w:id="372" w:author="Atiwitch Muongsorn" w:date="2019-11-26T13:47:00Z">
                      <w:rPr/>
                    </w:rPrChange>
                  </w:rPr>
                  <w:delText xml:space="preserve">Operator </w:delText>
                </w:r>
                <w:r w:rsidRPr="0009312C" w:rsidDel="00B142CC">
                  <w:rPr>
                    <w:sz w:val="36"/>
                    <w:szCs w:val="36"/>
                    <w:cs/>
                    <w:rPrChange w:id="373" w:author="Atiwitch Muongsorn" w:date="2019-11-26T13:47:00Z">
                      <w:rPr>
                        <w:cs/>
                      </w:rPr>
                    </w:rPrChange>
                  </w:rPr>
                  <w:delText>เช่น วงเล็บเปิด วงเล็บปิด เซมิโค</w:delText>
                </w:r>
                <w:commentRangeStart w:id="374"/>
                <w:r w:rsidRPr="0009312C" w:rsidDel="00B142CC">
                  <w:rPr>
                    <w:sz w:val="36"/>
                    <w:szCs w:val="36"/>
                    <w:cs/>
                    <w:rPrChange w:id="375" w:author="Atiwitch Muongsorn" w:date="2019-11-26T13:47:00Z">
                      <w:rPr>
                        <w:cs/>
                      </w:rPr>
                    </w:rPrChange>
                  </w:rPr>
                  <w:delText>ลอน</w:delText>
                </w:r>
                <w:commentRangeEnd w:id="374"/>
                <w:r w:rsidRPr="0009312C" w:rsidDel="00B142CC">
                  <w:rPr>
                    <w:rStyle w:val="CommentReference"/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commentReference w:id="374"/>
                </w:r>
              </w:del>
            </w:p>
            <w:p w14:paraId="7FBAF30A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ins w:id="376" w:author="winJ" w:date="2019-11-25T23:58:00Z"/>
                  <w:del w:id="377" w:author="Atiwitch Muongsorn" w:date="2019-11-26T13:52:00Z"/>
                  <w:sz w:val="36"/>
                  <w:szCs w:val="36"/>
                  <w:rPrChange w:id="378" w:author="Atiwitch Muongsorn" w:date="2019-11-26T13:47:00Z">
                    <w:rPr>
                      <w:ins w:id="379" w:author="winJ" w:date="2019-11-25T23:58:00Z"/>
                      <w:del w:id="380" w:author="Atiwitch Muongsorn" w:date="2019-11-26T13:52:00Z"/>
                    </w:rPr>
                  </w:rPrChange>
                </w:rPr>
                <w:pPrChange w:id="381" w:author="Atiwitch Muongsorn" w:date="2019-11-26T13:47:00Z">
                  <w:pPr>
                    <w:jc w:val="thaiDistribute"/>
                  </w:pPr>
                </w:pPrChange>
              </w:pPr>
              <w:del w:id="382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83" w:author="Atiwitch Muongsorn" w:date="2019-11-26T13:47:00Z">
                      <w:rPr>
                        <w:cs/>
                      </w:rPr>
                    </w:rPrChange>
                  </w:rPr>
                  <w:delText xml:space="preserve">นำ </w:delText>
                </w:r>
                <w:r w:rsidRPr="0009312C" w:rsidDel="00B142CC">
                  <w:rPr>
                    <w:sz w:val="36"/>
                    <w:szCs w:val="36"/>
                    <w:rPrChange w:id="384" w:author="Atiwitch Muongsorn" w:date="2019-11-26T13:47:00Z">
                      <w:rPr/>
                    </w:rPrChange>
                  </w:rPr>
                  <w:delText xml:space="preserve">Token </w:delText>
                </w:r>
                <w:r w:rsidRPr="0009312C" w:rsidDel="00B142CC">
                  <w:rPr>
                    <w:sz w:val="36"/>
                    <w:szCs w:val="36"/>
                    <w:cs/>
                    <w:rPrChange w:id="385" w:author="Atiwitch Muongsorn" w:date="2019-11-26T13:47:00Z">
                      <w:rPr>
                        <w:cs/>
                      </w:rPr>
                    </w:rPrChange>
                  </w:rPr>
                  <w:delText xml:space="preserve">มาเรียงเป็นลำดับการรันคำสั่ง ซึ่งต่อจากนี้จะเรียกว่า </w:delText>
                </w:r>
                <w:r w:rsidRPr="0009312C" w:rsidDel="00B142CC">
                  <w:rPr>
                    <w:sz w:val="36"/>
                    <w:szCs w:val="36"/>
                    <w:rPrChange w:id="386" w:author="Atiwitch Muongsorn" w:date="2019-11-26T13:47:00Z">
                      <w:rPr/>
                    </w:rPrChange>
                  </w:rPr>
                  <w:delText>Line</w:delText>
                </w:r>
              </w:del>
            </w:p>
            <w:p w14:paraId="420AC902" w14:textId="77777777" w:rsidR="00A30B76" w:rsidRPr="0009312C" w:rsidRDefault="00A30B76">
              <w:pPr>
                <w:pStyle w:val="ListParagraph"/>
                <w:numPr>
                  <w:ilvl w:val="0"/>
                  <w:numId w:val="22"/>
                </w:numPr>
                <w:rPr>
                  <w:ins w:id="387" w:author="winJ" w:date="2019-11-25T23:58:00Z"/>
                  <w:rFonts w:ascii="TH Sarabun New" w:hAnsi="TH Sarabun New" w:cs="TH Sarabun New"/>
                  <w:color w:val="auto"/>
                  <w:sz w:val="36"/>
                  <w:szCs w:val="36"/>
                  <w:rPrChange w:id="388" w:author="Atiwitch Muongsorn" w:date="2019-11-26T13:52:00Z">
                    <w:rPr>
                      <w:ins w:id="389" w:author="winJ" w:date="2019-11-25T23:58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390" w:author="Atiwitch Muongsorn" w:date="2019-11-26T13:49:00Z">
                  <w:pPr>
                    <w:ind w:firstLine="720"/>
                    <w:jc w:val="thaiDistribute"/>
                  </w:pPr>
                </w:pPrChange>
              </w:pPr>
              <w:ins w:id="391" w:author="winJ" w:date="2019-11-25T23:58:00Z">
                <w:del w:id="392" w:author="Atiwitch Muongsorn" w:date="2019-11-26T13:49:00Z">
                  <w:r w:rsidRPr="0009312C" w:rsidDel="00B142CC">
                    <w:rPr>
                      <w:sz w:val="36"/>
                      <w:szCs w:val="36"/>
                      <w:cs/>
                      <w:rPrChange w:id="393" w:author="Atiwitch Muongsorn" w:date="2019-11-26T13:49:00Z">
                        <w:rPr>
                          <w:cs/>
                        </w:rPr>
                      </w:rPrChange>
                    </w:rPr>
                    <w:tab/>
                  </w:r>
                  <w:r w:rsidRPr="0009312C" w:rsidDel="00B142CC">
                    <w:rPr>
                      <w:color w:val="FF0000"/>
                      <w:sz w:val="36"/>
                      <w:szCs w:val="36"/>
                      <w:cs/>
                      <w:rPrChange w:id="394" w:author="Atiwitch Muongsorn" w:date="2019-11-26T13:49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1.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395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เมื่อผู้เล่นทำการกดปุ่มรัน จะรับค่าสตริงจากที่ผู้เล่นพิมพ์มาประมวลผล</w:t>
                </w:r>
              </w:ins>
            </w:p>
            <w:p w14:paraId="32CE2DAA" w14:textId="77777777" w:rsidR="00A30B76" w:rsidRPr="0009312C" w:rsidRDefault="00A30B76">
              <w:pPr>
                <w:pStyle w:val="ListParagraph"/>
                <w:numPr>
                  <w:ilvl w:val="0"/>
                  <w:numId w:val="22"/>
                </w:numPr>
                <w:jc w:val="thaiDistribute"/>
                <w:rPr>
                  <w:ins w:id="396" w:author="winJ" w:date="2019-11-26T00:00:00Z"/>
                  <w:rFonts w:ascii="TH Sarabun New" w:hAnsi="TH Sarabun New" w:cs="TH Sarabun New"/>
                  <w:color w:val="auto"/>
                  <w:sz w:val="36"/>
                  <w:szCs w:val="36"/>
                  <w:rPrChange w:id="397" w:author="Atiwitch Muongsorn" w:date="2019-11-26T13:52:00Z">
                    <w:rPr>
                      <w:ins w:id="398" w:author="winJ" w:date="2019-11-26T00:00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399" w:author="Atiwitch Muongsorn" w:date="2019-11-26T13:49:00Z">
                  <w:pPr>
                    <w:ind w:firstLine="720"/>
                    <w:jc w:val="thaiDistribute"/>
                  </w:pPr>
                </w:pPrChange>
              </w:pPr>
              <w:ins w:id="400" w:author="winJ" w:date="2019-11-25T23:58:00Z">
                <w:del w:id="401" w:author="Atiwitch Muongsorn" w:date="2019-11-26T13:49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02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ab/>
                    <w:delText>2.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0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เมื่อได้ค่าแล้ว</w:t>
                </w:r>
              </w:ins>
              <w:ins w:id="404" w:author="winJ" w:date="2019-11-25T23:59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05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จะนำคำสั่งที่ผู้เล่นพิมพ์มาตัดข้อความว่าง</w:t>
                </w:r>
                <w:del w:id="406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07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หรือ</w:delText>
                  </w:r>
                </w:del>
              </w:ins>
              <w:ins w:id="408" w:author="winJ" w:date="2019-11-26T00:00:00Z">
                <w:del w:id="409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10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ที่เรียกว่า</w:delText>
                  </w:r>
                </w:del>
              </w:ins>
              <w:ins w:id="411" w:author="winJ" w:date="2019-11-25T23:59:00Z">
                <w:del w:id="412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13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การ</w:delText>
                  </w:r>
                </w:del>
              </w:ins>
              <w:ins w:id="414" w:author="Atiwitch Muongsorn" w:date="2019-11-26T13:5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15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หรือ</w:t>
                </w:r>
              </w:ins>
              <w:ins w:id="416" w:author="winJ" w:date="2019-11-25T23:59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17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เว้นบรรทัด</w:t>
                </w:r>
              </w:ins>
              <w:ins w:id="418" w:author="winJ" w:date="2019-11-26T00:0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19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ออก</w:t>
                </w:r>
              </w:ins>
            </w:p>
            <w:p w14:paraId="2ABAA7BA" w14:textId="77777777" w:rsidR="00A30B76" w:rsidRPr="0009312C" w:rsidRDefault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420" w:author="winJ" w:date="2019-11-26T00:01:00Z"/>
                  <w:rFonts w:ascii="TH Sarabun New" w:hAnsi="TH Sarabun New" w:cs="TH Sarabun New"/>
                  <w:color w:val="auto"/>
                  <w:sz w:val="36"/>
                  <w:szCs w:val="36"/>
                  <w:rPrChange w:id="421" w:author="Atiwitch Muongsorn" w:date="2019-11-26T13:52:00Z">
                    <w:rPr>
                      <w:ins w:id="422" w:author="winJ" w:date="2019-11-26T00:01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23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  <w:ins w:id="424" w:author="winJ" w:date="2019-11-26T00:00:00Z">
                <w:del w:id="425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26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ab/>
                    <w:delText>3.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27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เมื่อทำการตัด</w:t>
                </w:r>
                <w:del w:id="428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29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ข้อความว่างออก</w:delText>
                  </w:r>
                </w:del>
              </w:ins>
              <w:ins w:id="430" w:author="Atiwitch Muongsorn" w:date="2019-11-26T13:5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31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ข้อความที่ไม่จำเป็น</w:t>
                </w:r>
              </w:ins>
              <w:ins w:id="432" w:author="winJ" w:date="2019-11-26T00:0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3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แล้ว</w:t>
                </w:r>
                <w:del w:id="434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35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จะ</w:delText>
                  </w:r>
                </w:del>
              </w:ins>
              <w:ins w:id="436" w:author="Atiwitch Muongsorn" w:date="2019-11-26T13:5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37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38" w:author="winJ" w:date="2019-11-26T00:0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39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ทำการแบ่งย่อยข้อความให้เป็</w:t>
                </w:r>
              </w:ins>
              <w:ins w:id="440" w:author="winJ" w:date="2019-11-26T00:0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4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นตัวอักษรซึ่งตัวอักษรที่ตัดออกมาเรียกว่า 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4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Parse</w:t>
                </w:r>
              </w:ins>
            </w:p>
            <w:p w14:paraId="55C163A9" w14:textId="77777777" w:rsidR="00A30B76" w:rsidRPr="0009312C" w:rsidRDefault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443" w:author="winJ" w:date="2019-11-26T00:03:00Z"/>
                  <w:rFonts w:ascii="TH Sarabun New" w:hAnsi="TH Sarabun New" w:cs="TH Sarabun New"/>
                  <w:color w:val="auto"/>
                  <w:sz w:val="36"/>
                  <w:szCs w:val="36"/>
                  <w:rPrChange w:id="444" w:author="Atiwitch Muongsorn" w:date="2019-11-26T13:52:00Z">
                    <w:rPr>
                      <w:ins w:id="445" w:author="winJ" w:date="2019-11-26T00:03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46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  <w:ins w:id="447" w:author="winJ" w:date="2019-11-26T00:01:00Z">
                <w:del w:id="448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49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ab/>
                    <w:delText>4.</w:delText>
                  </w:r>
                </w:del>
              </w:ins>
              <w:ins w:id="450" w:author="winJ" w:date="2019-11-26T00:0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นำ</w:t>
                </w:r>
              </w:ins>
              <w:ins w:id="452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3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54" w:author="winJ" w:date="2019-11-26T00:0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55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Parse</w:t>
                </w:r>
              </w:ins>
              <w:ins w:id="456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7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58" w:author="winJ" w:date="2019-11-26T00:0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9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แต่ละตัวมารวมเป็นคำสั่ง</w:t>
                </w:r>
              </w:ins>
              <w:ins w:id="460" w:author="winJ" w:date="2019-11-26T00:03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6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ซึ่งแต่ละคำสั่งเรียกว่า 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6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Token</w:t>
                </w:r>
              </w:ins>
            </w:p>
            <w:p w14:paraId="7719231B" w14:textId="77777777" w:rsidR="00A30B76" w:rsidRPr="0009312C" w:rsidRDefault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463" w:author="winJ" w:date="2019-11-26T00:04:00Z"/>
                  <w:rFonts w:ascii="TH Sarabun New" w:hAnsi="TH Sarabun New" w:cs="TH Sarabun New"/>
                  <w:color w:val="auto"/>
                  <w:sz w:val="36"/>
                  <w:szCs w:val="36"/>
                  <w:rPrChange w:id="464" w:author="Atiwitch Muongsorn" w:date="2019-11-26T13:52:00Z">
                    <w:rPr>
                      <w:ins w:id="465" w:author="winJ" w:date="2019-11-26T00:04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66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  <w:ins w:id="467" w:author="winJ" w:date="2019-11-26T00:03:00Z">
                <w:del w:id="468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rPrChange w:id="469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ab/>
                    <w:delText>5.</w:delText>
                  </w:r>
                </w:del>
              </w:ins>
              <w:ins w:id="470" w:author="winJ" w:date="2019-11-26T00:04:00Z">
                <w:del w:id="471" w:author="Atiwitch Muongsorn" w:date="2019-11-26T13:51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72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และ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7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ทำการตรวจ</w:t>
                </w:r>
                <w:del w:id="474" w:author="Atiwitch Muongsorn" w:date="2019-11-26T13:51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75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ตรวจ</w:delText>
                  </w:r>
                </w:del>
              </w:ins>
              <w:ins w:id="476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77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สอบหา</w:t>
                </w:r>
              </w:ins>
              <w:ins w:id="478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79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 xml:space="preserve"> Operator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8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 ต่างๆ</w:t>
                </w:r>
              </w:ins>
              <w:ins w:id="481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82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83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84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เช่น </w:t>
                </w:r>
              </w:ins>
              <w:ins w:id="485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486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“</w:t>
                </w:r>
              </w:ins>
              <w:ins w:id="487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88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(</w:t>
                </w:r>
              </w:ins>
              <w:ins w:id="489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490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“</w:t>
                </w:r>
              </w:ins>
              <w:ins w:id="491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9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493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94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495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96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)</w:t>
                </w:r>
              </w:ins>
              <w:ins w:id="497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498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”</w:t>
                </w:r>
              </w:ins>
              <w:ins w:id="499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0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01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02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03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04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{</w:t>
                </w:r>
              </w:ins>
              <w:ins w:id="505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06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“</w:t>
                </w:r>
              </w:ins>
              <w:ins w:id="507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08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09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10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11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1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}</w:t>
                </w:r>
              </w:ins>
              <w:ins w:id="513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14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”</w:t>
                </w:r>
              </w:ins>
              <w:ins w:id="515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16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17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18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19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2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;</w:t>
                </w:r>
              </w:ins>
              <w:ins w:id="521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22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”</w:t>
                </w:r>
              </w:ins>
            </w:p>
            <w:p w14:paraId="1A64C569" w14:textId="77777777" w:rsidR="00A30B76" w:rsidRPr="0009312C" w:rsidRDefault="00A30B76" w:rsidP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523" w:author="Atiwitch Muongsorn" w:date="2019-11-26T14:24:00Z"/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ins w:id="524" w:author="winJ" w:date="2019-11-26T00:04:00Z">
                <w:del w:id="525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rPrChange w:id="526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ab/>
                  </w:r>
                </w:del>
              </w:ins>
              <w:ins w:id="527" w:author="winJ" w:date="2019-11-26T00:05:00Z">
                <w:del w:id="528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29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6.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3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นำคำสั่งที่ได้จากกระบวนการข้างต้นมา</w:t>
                </w:r>
              </w:ins>
              <w:ins w:id="531" w:author="winJ" w:date="2019-11-26T00:07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3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รวมกันให้เป็นบรรทัด</w:t>
                </w:r>
              </w:ins>
              <w:ins w:id="533" w:author="Atiwitch Muongsorn" w:date="2019-11-26T13:5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34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เดียว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t xml:space="preserve">เรียกว่า 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>Line</w:t>
                </w:r>
              </w:ins>
            </w:p>
            <w:p w14:paraId="26F617B3" w14:textId="77777777" w:rsidR="00A30B76" w:rsidRPr="00A30B76" w:rsidRDefault="00A30B76" w:rsidP="00A30B76">
              <w:pPr>
                <w:rPr>
                  <w:ins w:id="535" w:author="Atiwitch Muongsorn" w:date="2019-11-26T14:24:00Z"/>
                  <w:rFonts w:ascii="TH Sarabun New" w:hAnsi="TH Sarabun New" w:cs="TH Sarabun New"/>
                  <w:color w:val="auto"/>
                </w:rPr>
              </w:pPr>
              <w:ins w:id="536" w:author="Atiwitch Muongsorn" w:date="2019-11-26T14:24:00Z">
                <w:r w:rsidRPr="00A30B76">
                  <w:rPr>
                    <w:rFonts w:ascii="TH Sarabun New" w:hAnsi="TH Sarabun New" w:cs="TH Sarabun New"/>
                    <w:color w:val="auto"/>
                  </w:rPr>
                  <w:br w:type="page"/>
                </w:r>
              </w:ins>
            </w:p>
            <w:p w14:paraId="49F7FD9A" w14:textId="77777777" w:rsidR="00A30B76" w:rsidRPr="00A30B76" w:rsidDel="00E01FBC" w:rsidRDefault="00A30B76">
              <w:pPr>
                <w:pStyle w:val="ListParagraph"/>
                <w:numPr>
                  <w:ilvl w:val="0"/>
                  <w:numId w:val="20"/>
                </w:numPr>
                <w:jc w:val="thaiDistribute"/>
                <w:rPr>
                  <w:ins w:id="537" w:author="winJ" w:date="2019-11-25T23:58:00Z"/>
                  <w:del w:id="538" w:author="Atiwitch Muongsorn" w:date="2019-11-26T14:24:00Z"/>
                  <w:rFonts w:ascii="TH Sarabun New" w:hAnsi="TH Sarabun New" w:cs="TH Sarabun New"/>
                  <w:color w:val="auto"/>
                  <w:cs/>
                  <w:rPrChange w:id="539" w:author="Atiwitch Muongsorn" w:date="2019-11-26T13:52:00Z">
                    <w:rPr>
                      <w:ins w:id="540" w:author="winJ" w:date="2019-11-25T23:58:00Z"/>
                      <w:del w:id="541" w:author="Atiwitch Muongsorn" w:date="2019-11-26T14:24:00Z"/>
                      <w:rFonts w:ascii="TH Sarabun New" w:hAnsi="TH Sarabun New" w:cs="TH Sarabun New"/>
                      <w:sz w:val="36"/>
                      <w:szCs w:val="36"/>
                      <w:cs/>
                    </w:rPr>
                  </w:rPrChange>
                </w:rPr>
                <w:pPrChange w:id="542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</w:p>
            <w:p w14:paraId="49C8D30A" w14:textId="77777777" w:rsidR="00A30B76" w:rsidRPr="00A30B76" w:rsidDel="00E01FBC" w:rsidRDefault="00A30B76" w:rsidP="00A30B76">
              <w:pPr>
                <w:jc w:val="thaiDistribute"/>
                <w:rPr>
                  <w:del w:id="543" w:author="Atiwitch Muongsorn" w:date="2019-11-26T14:24:00Z"/>
                  <w:rFonts w:ascii="TH Sarabun New" w:hAnsi="TH Sarabun New" w:cs="TH Sarabun New"/>
                </w:rPr>
              </w:pPr>
            </w:p>
            <w:p w14:paraId="265E9CBA" w14:textId="57AB6BD9" w:rsidR="00897539" w:rsidRPr="002D6188" w:rsidDel="00E01FBC" w:rsidRDefault="00897539" w:rsidP="00A30B76">
              <w:pPr>
                <w:ind w:firstLine="720"/>
                <w:jc w:val="thaiDistribute"/>
                <w:rPr>
                  <w:del w:id="544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5F1D7DFB" w14:textId="66553979" w:rsidR="00897539" w:rsidRPr="002D6188" w:rsidDel="00E01FBC" w:rsidRDefault="00897539" w:rsidP="00A30B76">
              <w:pPr>
                <w:ind w:firstLine="720"/>
                <w:jc w:val="thaiDistribute"/>
                <w:rPr>
                  <w:del w:id="545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3587BDC9" w14:textId="6E8AC865" w:rsidR="00897539" w:rsidRPr="002D6188" w:rsidDel="00E01FBC" w:rsidRDefault="00897539" w:rsidP="00A30B76">
              <w:pPr>
                <w:ind w:firstLine="720"/>
                <w:jc w:val="thaiDistribute"/>
                <w:rPr>
                  <w:del w:id="546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1A4EF6C3" w14:textId="5D36CB0B" w:rsidR="00897539" w:rsidRPr="002D6188" w:rsidDel="00E01FBC" w:rsidRDefault="00897539" w:rsidP="00A30B76">
              <w:pPr>
                <w:ind w:firstLine="720"/>
                <w:jc w:val="thaiDistribute"/>
                <w:rPr>
                  <w:del w:id="547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1515E1D9" w14:textId="77777777" w:rsidR="00712FBA" w:rsidRPr="002D6188" w:rsidRDefault="00470FF7" w:rsidP="0009312C">
              <w:pPr>
                <w:keepNext/>
                <w:ind w:firstLine="720"/>
                <w:jc w:val="thaiDistribute"/>
                <w:rPr>
                  <w:rFonts w:ascii="TH Sarabun New" w:hAnsi="TH Sarabun New" w:cs="TH Sarabun New"/>
                </w:rPr>
              </w:pPr>
              <w:r w:rsidRPr="002D6188">
                <w:rPr>
                  <w:rFonts w:ascii="TH Sarabun New" w:hAnsi="TH Sarabun New" w:cs="TH Sarabun New"/>
                  <w:noProof/>
                  <w:sz w:val="36"/>
                  <w:szCs w:val="36"/>
                  <w:cs/>
                </w:rPr>
                <w:drawing>
                  <wp:inline distT="0" distB="0" distL="0" distR="0" wp14:anchorId="230AF088" wp14:editId="503D7398">
                    <wp:extent cx="5143500" cy="2943225"/>
                    <wp:effectExtent l="0" t="0" r="0" b="9525"/>
                    <wp:docPr id="19" name="รูปภาพ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44222" cy="294363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13990BE4" w14:textId="0F130BDC" w:rsidR="00470FF7" w:rsidRPr="00F41762" w:rsidDel="00B142CC" w:rsidRDefault="00712FBA" w:rsidP="002B49CF">
              <w:pPr>
                <w:pStyle w:val="Caption"/>
                <w:jc w:val="center"/>
                <w:rPr>
                  <w:del w:id="548" w:author="Atiwitch Muongsorn" w:date="2019-11-26T13:53:00Z"/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</w:rPr>
              </w:pP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t xml:space="preserve">ภาพที่ </w:t>
              </w:r>
              <w:r w:rsidRPr="00F41762">
                <w:rPr>
                  <w:rFonts w:ascii="TH Sarabun New" w:hAnsi="TH Sarabun New" w:cs="TH Sarabun New"/>
                  <w:i w:val="0"/>
                  <w:iCs w:val="0"/>
                  <w:color w:val="767171" w:themeColor="background2" w:themeShade="80"/>
                  <w:sz w:val="28"/>
                  <w:szCs w:val="28"/>
                  <w:cs/>
                </w:rPr>
                <w:fldChar w:fldCharType="begin"/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instrText xml:space="preserve">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</w:rPr>
                <w:instrText xml:space="preserve">SEQ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instrText xml:space="preserve">ภาพที่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</w:rPr>
                <w:instrText>\* ARABIC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instrText xml:space="preserve"> </w:instrText>
              </w:r>
              <w:r w:rsidRPr="00F41762">
                <w:rPr>
                  <w:rFonts w:ascii="TH Sarabun New" w:hAnsi="TH Sarabun New" w:cs="TH Sarabun New"/>
                  <w:i w:val="0"/>
                  <w:iCs w:val="0"/>
                  <w:color w:val="767171" w:themeColor="background2" w:themeShade="80"/>
                  <w:sz w:val="28"/>
                  <w:szCs w:val="28"/>
                  <w:cs/>
                </w:rPr>
                <w:fldChar w:fldCharType="separate"/>
              </w:r>
              <w:r w:rsidR="003F4307">
                <w:rPr>
                  <w:rFonts w:ascii="TH Sarabun New" w:hAnsi="TH Sarabun New" w:cs="TH Sarabun New"/>
                  <w:noProof/>
                  <w:color w:val="767171" w:themeColor="background2" w:themeShade="80"/>
                  <w:sz w:val="28"/>
                  <w:szCs w:val="28"/>
                  <w:cs/>
                </w:rPr>
                <w:t>16</w:t>
              </w:r>
              <w:r w:rsidRPr="00F41762">
                <w:rPr>
                  <w:rFonts w:ascii="TH Sarabun New" w:hAnsi="TH Sarabun New" w:cs="TH Sarabun New"/>
                  <w:i w:val="0"/>
                  <w:iCs w:val="0"/>
                  <w:color w:val="767171" w:themeColor="background2" w:themeShade="80"/>
                  <w:sz w:val="28"/>
                  <w:szCs w:val="28"/>
                  <w:cs/>
                </w:rPr>
                <w:fldChar w:fldCharType="end"/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t xml:space="preserve"> ภาพแสดงระบบการรับคำสั่งจากผู้เล่น</w:t>
              </w:r>
            </w:p>
            <w:p w14:paraId="5A4A95B1" w14:textId="040517AE" w:rsidR="00CB05CE" w:rsidRPr="002D6188" w:rsidRDefault="00CB05CE">
              <w:pPr>
                <w:pStyle w:val="Caption"/>
                <w:jc w:val="center"/>
                <w:pPrChange w:id="549" w:author="Atiwitch Muongsorn" w:date="2019-11-26T13:53:00Z">
                  <w:pPr>
                    <w:ind w:firstLine="720"/>
                    <w:jc w:val="thaiDistribute"/>
                  </w:pPr>
                </w:pPrChange>
              </w:pPr>
            </w:p>
            <w:p w14:paraId="2E882DBC" w14:textId="77777777" w:rsidR="00893D3E" w:rsidRPr="002D6188" w:rsidRDefault="00EA52A7" w:rsidP="00C4774B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นำ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Line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มาประมวลผลผ่านฟังชั่น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 Runable</w:t>
              </w:r>
            </w:p>
            <w:p w14:paraId="4D04DE86" w14:textId="77777777" w:rsidR="00B142CC" w:rsidRDefault="00EA52A7" w:rsidP="00A30B76">
              <w:pPr>
                <w:ind w:firstLine="720"/>
                <w:jc w:val="thaiDistribute"/>
                <w:rPr>
                  <w:ins w:id="550" w:author="Atiwitch Muongsorn" w:date="2019-11-26T13:55:00Z"/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ฟังก์ชั่น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Runable </w:t>
              </w:r>
              <w:ins w:id="551" w:author="Atiwitch Muongsorn" w:date="2019-11-26T13:55:00Z">
                <w:r w:rsidR="00B142CC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มีการทำงานต่อไปนี้</w:t>
                </w:r>
              </w:ins>
            </w:p>
            <w:p w14:paraId="0B0D6995" w14:textId="4A19578D" w:rsidR="00B142CC" w:rsidRPr="00B142CC" w:rsidRDefault="00B142CC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moveTo w:id="552" w:author="Atiwitch Muongsorn" w:date="2019-11-26T13:55:00Z"/>
                  <w:rFonts w:ascii="TH Sarabun New" w:hAnsi="TH Sarabun New" w:cs="TH Sarabun New"/>
                  <w:color w:val="auto"/>
                  <w:sz w:val="36"/>
                  <w:szCs w:val="36"/>
                  <w:rPrChange w:id="553" w:author="Atiwitch Muongsorn" w:date="2019-11-26T13:55:00Z">
                    <w:rPr>
                      <w:moveTo w:id="554" w:author="Atiwitch Muongsorn" w:date="2019-11-26T13:55:00Z"/>
                    </w:rPr>
                  </w:rPrChange>
                </w:rPr>
                <w:pPrChange w:id="555" w:author="Atiwitch Muongsorn" w:date="2019-11-26T13:55:00Z">
                  <w:pPr>
                    <w:ind w:firstLine="720"/>
                    <w:jc w:val="thaiDistribute"/>
                  </w:pPr>
                </w:pPrChange>
              </w:pPr>
              <w:moveToRangeStart w:id="556" w:author="Atiwitch Muongsorn" w:date="2019-11-26T13:55:00Z" w:name="move25668942"/>
              <w:moveTo w:id="557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58" w:author="Atiwitch Muongsorn" w:date="2019-11-26T13:55:00Z">
                      <w:rPr>
                        <w:cs/>
                      </w:rPr>
                    </w:rPrChange>
                  </w:rPr>
                  <w:t>นำ</w:t>
                </w:r>
              </w:moveTo>
              <w:ins w:id="559" w:author="Atiwitch Muongsorn" w:date="2019-11-26T13:55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แต่</w:t>
                </w:r>
              </w:ins>
              <w:moveTo w:id="560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61" w:author="Atiwitch Muongsorn" w:date="2019-11-26T13:55:00Z">
                      <w:rPr>
                        <w:cs/>
                      </w:rPr>
                    </w:rPrChange>
                  </w:rPr>
                  <w:t>บรรทัด</w:t>
                </w:r>
                <w:del w:id="562" w:author="Atiwitch Muongsorn" w:date="2019-11-26T13:55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63" w:author="Atiwitch Muongsorn" w:date="2019-11-26T13:55:00Z">
                        <w:rPr>
                          <w:cs/>
                        </w:rPr>
                      </w:rPrChange>
                    </w:rPr>
                    <w:delText>แต่ละบรรทัด</w:delText>
                  </w:r>
                </w:del>
              </w:moveTo>
              <w:ins w:id="564" w:author="Atiwitch Muongsorn" w:date="2019-11-26T13:55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ใน </w:t>
                </w:r>
                <w:r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Line </w:t>
                </w:r>
              </w:ins>
              <w:moveTo w:id="565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66" w:author="Atiwitch Muongsorn" w:date="2019-11-26T13:55:00Z">
                      <w:rPr>
                        <w:cs/>
                      </w:rPr>
                    </w:rPrChange>
                  </w:rPr>
                  <w:t>มาประมวลผลโดยใช้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67" w:author="Atiwitch Muongsorn" w:date="2019-11-26T13:55:00Z">
                      <w:rPr/>
                    </w:rPrChange>
                  </w:rPr>
                  <w:t xml:space="preserve"> Pointer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68" w:author="Atiwitch Muongsorn" w:date="2019-11-26T13:55:00Z">
                      <w:rPr>
                        <w:cs/>
                      </w:rPr>
                    </w:rPrChange>
                  </w:rPr>
                  <w:t>เพื่อระบุว่าจะทำการให้ประมวลผลคำสั่งที่เท่าไหร่ของบรรทัดนั่น</w:t>
                </w:r>
                <w:del w:id="569" w:author="Atiwitch Muongsorn" w:date="2019-11-26T13:56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70" w:author="Atiwitch Muongsorn" w:date="2019-11-26T13:55:00Z">
                        <w:rPr>
                          <w:cs/>
                        </w:rPr>
                      </w:rPrChange>
                    </w:rPr>
                    <w:delText>ๆไหน</w:delText>
                  </w:r>
                </w:del>
              </w:moveTo>
            </w:p>
            <w:p w14:paraId="1C98330D" w14:textId="549C33E7" w:rsidR="00B142CC" w:rsidDel="001A6CC9" w:rsidRDefault="00B142CC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del w:id="571" w:author="Atiwitch Muongsorn" w:date="2019-11-26T13:56:00Z"/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572" w:author="Atiwitch Muongsorn" w:date="2019-11-26T13:56:00Z">
                  <w:pPr>
                    <w:ind w:firstLine="720"/>
                    <w:jc w:val="thaiDistribute"/>
                  </w:pPr>
                </w:pPrChange>
              </w:pPr>
              <w:moveTo w:id="573" w:author="Atiwitch Muongsorn" w:date="2019-11-26T13:55:00Z">
                <w:del w:id="574" w:author="Atiwitch Muongsorn" w:date="2019-11-26T13:55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75" w:author="Atiwitch Muongsorn" w:date="2019-11-26T13:55:00Z">
                        <w:rPr>
                          <w:cs/>
                        </w:rPr>
                      </w:rPrChange>
                    </w:rPr>
                    <w:delText>8.</w:delText>
                  </w:r>
                </w:del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76" w:author="Atiwitch Muongsorn" w:date="2019-11-26T13:55:00Z">
                      <w:rPr>
                        <w:cs/>
                      </w:rPr>
                    </w:rPrChange>
                  </w:rPr>
                  <w:t>นำคำสั่งที่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77" w:author="Atiwitch Muongsorn" w:date="2019-11-26T13:55:00Z">
                      <w:rPr/>
                    </w:rPrChange>
                  </w:rPr>
                  <w:t xml:space="preserve"> Pointer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78" w:author="Atiwitch Muongsorn" w:date="2019-11-26T13:55:00Z">
                      <w:rPr>
                        <w:cs/>
                      </w:rPr>
                    </w:rPrChange>
                  </w:rPr>
                  <w:t xml:space="preserve">ชี้อยู่มาใส่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79" w:author="Atiwitch Muongsorn" w:date="2019-11-26T13:55:00Z">
                      <w:rPr/>
                    </w:rPrChange>
                  </w:rPr>
                  <w:t xml:space="preserve">Stack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80" w:author="Atiwitch Muongsorn" w:date="2019-11-26T13:55:00Z">
                      <w:rPr>
                        <w:cs/>
                      </w:rPr>
                    </w:rPrChange>
                  </w:rPr>
                  <w:t>และทำการเช็คว่าคำนั่นเป็นคำสั่งประเภทไหน</w:t>
                </w:r>
                <w:del w:id="581" w:author="Atiwitch Muongsorn" w:date="2019-11-26T13:56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82" w:author="Atiwitch Muongsorn" w:date="2019-11-26T13:55:00Z">
                        <w:rPr>
                          <w:cs/>
                        </w:rPr>
                      </w:rPrChange>
                    </w:rPr>
                    <w:delText>และ</w:delText>
                  </w:r>
                </w:del>
              </w:moveTo>
              <w:ins w:id="583" w:author="Atiwitch Muongsorn" w:date="2019-11-26T13:56:00Z">
                <w:r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 </w:t>
                </w:r>
              </w:ins>
              <w:moveTo w:id="584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85" w:author="Atiwitch Muongsorn" w:date="2019-11-26T13:55:00Z">
                      <w:rPr>
                        <w:cs/>
                      </w:rPr>
                    </w:rPrChange>
                  </w:rPr>
                  <w:t>ทำการประมวลผล</w:t>
                </w:r>
              </w:moveTo>
              <w:ins w:id="586" w:author="Atiwitch Muongsorn" w:date="2019-11-26T13:56:00Z">
                <w:r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 </w:t>
                </w:r>
              </w:ins>
              <w:moveTo w:id="587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88" w:author="Atiwitch Muongsorn" w:date="2019-11-26T13:55:00Z">
                      <w:rPr>
                        <w:cs/>
                      </w:rPr>
                    </w:rPrChange>
                  </w:rPr>
                  <w:t>และแสดงผล</w:t>
                </w:r>
              </w:moveTo>
            </w:p>
            <w:moveToRangeEnd w:id="556"/>
            <w:p w14:paraId="02823A8B" w14:textId="77777777" w:rsidR="001A6CC9" w:rsidRPr="001A6CC9" w:rsidRDefault="001A6CC9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ins w:id="589" w:author="Atiwitch Muongsorn" w:date="2019-11-26T13:57:00Z"/>
                  <w:rFonts w:ascii="TH Sarabun New" w:hAnsi="TH Sarabun New" w:cs="TH Sarabun New"/>
                  <w:color w:val="auto"/>
                  <w:sz w:val="36"/>
                  <w:szCs w:val="36"/>
                  <w:rPrChange w:id="590" w:author="Atiwitch Muongsorn" w:date="2019-11-26T13:57:00Z">
                    <w:rPr>
                      <w:ins w:id="591" w:author="Atiwitch Muongsorn" w:date="2019-11-26T13:57:00Z"/>
                    </w:rPr>
                  </w:rPrChange>
                </w:rPr>
                <w:pPrChange w:id="592" w:author="Atiwitch Muongsorn" w:date="2019-11-26T13:57:00Z">
                  <w:pPr>
                    <w:ind w:firstLine="720"/>
                    <w:jc w:val="thaiDistribute"/>
                  </w:pPr>
                </w:pPrChange>
              </w:pPr>
            </w:p>
            <w:p w14:paraId="0F737DD7" w14:textId="4FB6A216" w:rsidR="00B142CC" w:rsidRPr="00B142CC" w:rsidRDefault="001A6CC9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ins w:id="593" w:author="Atiwitch Muongsorn" w:date="2019-11-26T13:55:00Z"/>
                  <w:rFonts w:ascii="TH Sarabun New" w:hAnsi="TH Sarabun New" w:cs="TH Sarabun New"/>
                  <w:sz w:val="36"/>
                  <w:szCs w:val="36"/>
                  <w:rPrChange w:id="594" w:author="Atiwitch Muongsorn" w:date="2019-11-26T13:56:00Z">
                    <w:rPr>
                      <w:ins w:id="595" w:author="Atiwitch Muongsorn" w:date="2019-11-26T13:55:00Z"/>
                    </w:rPr>
                  </w:rPrChange>
                </w:rPr>
                <w:pPrChange w:id="596" w:author="Atiwitch Muongsorn" w:date="2019-11-26T13:56:00Z">
                  <w:pPr>
                    <w:ind w:firstLine="720"/>
                    <w:jc w:val="thaiDistribute"/>
                  </w:pPr>
                </w:pPrChange>
              </w:pPr>
              <w:ins w:id="597" w:author="Atiwitch Muongsorn" w:date="2019-11-26T13:57:00Z"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เมื่อประมวลผล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ที่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Pointer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ชี้ใน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Line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เสร็จจึงเลื่อน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 Pointer </w:t>
                </w:r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ชี้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บรรทัดถัดไป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ถัดไป</w:t>
                </w:r>
              </w:ins>
            </w:p>
            <w:p w14:paraId="394F5373" w14:textId="7198DEB6" w:rsidR="00EA52A7" w:rsidRPr="002D6188" w:rsidDel="00B142CC" w:rsidRDefault="00EA52A7" w:rsidP="00C4774B">
              <w:pPr>
                <w:ind w:firstLine="720"/>
                <w:jc w:val="thaiDistribute"/>
                <w:rPr>
                  <w:del w:id="598" w:author="Atiwitch Muongsorn" w:date="2019-11-26T13:56:00Z"/>
                  <w:rFonts w:ascii="TH Sarabun New" w:hAnsi="TH Sarabun New" w:cs="TH Sarabun New"/>
                  <w:sz w:val="36"/>
                  <w:szCs w:val="36"/>
                </w:rPr>
              </w:pPr>
              <w:del w:id="599" w:author="Atiwitch Muongsorn" w:date="2019-11-26T13:56:00Z"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รับพารามิเตอร์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เพื่อไปประมวลผล และมีค่า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Pointer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เพื่อชี้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ใน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ที่ต้องการนำไปประมวลผล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Runable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จะทำการดึง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ใน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Pointer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กำลังชี้อยู่ใส่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>Stack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 ซึ่งในเริ่มต้นจะชี้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ที่หนึ่งของ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แล้วเข้าสู่ฟังก์ชั่น </w:delText>
                </w:r>
                <w:commentRangeStart w:id="600"/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>Read</w:delText>
                </w:r>
                <w:commentRangeEnd w:id="600"/>
                <w:r w:rsidR="00B345BA" w:rsidDel="00B142CC">
                  <w:rPr>
                    <w:rStyle w:val="CommentReference"/>
                    <w:rFonts w:cs="Angsana New"/>
                  </w:rPr>
                  <w:commentReference w:id="600"/>
                </w:r>
              </w:del>
            </w:p>
            <w:p w14:paraId="33412790" w14:textId="77777777" w:rsidR="00114B2B" w:rsidRPr="002D6188" w:rsidRDefault="00EA52A7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ฟังก์ชั่น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Read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รับพารามิเตอร์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ค่าล่าสุดที่ใส่ใน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Stack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มาแปลงเป็น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Token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จากนั้นจึงเข้าสู่ฟังก์ชั่น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</w:rPr>
                <w:t>Check</w:t>
              </w:r>
            </w:p>
            <w:p w14:paraId="65978F69" w14:textId="4E0C7F8E" w:rsidR="00114B2B" w:rsidRPr="002D6188" w:rsidDel="001A6CC9" w:rsidRDefault="00114B2B" w:rsidP="00A30B76">
              <w:pPr>
                <w:ind w:firstLine="720"/>
                <w:jc w:val="thaiDistribute"/>
                <w:rPr>
                  <w:del w:id="601" w:author="Atiwitch Muongsorn" w:date="2019-11-26T13:57:00Z"/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ฟังกชั่น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Check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รับพารามิเตอร์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>Token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 มาเช็คว่าแต่ละ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Element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ของ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Token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มีความหมายว่าอะไร หาก</w:t>
              </w:r>
              <w:ins w:id="602" w:author="winJ" w:date="2019-11-25T23:33:00Z">
                <w:r w:rsidR="00FA3A7F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ข้อ</w:t>
                </w:r>
              </w:ins>
              <w:commentRangeStart w:id="603"/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ความ</w:t>
              </w:r>
              <w:commentRangeEnd w:id="603"/>
              <w:r w:rsidR="00B345BA">
                <w:rPr>
                  <w:rStyle w:val="CommentReference"/>
                  <w:rFonts w:cs="Angsana New"/>
                </w:rPr>
                <w:commentReference w:id="603"/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นั้นมีการแสดงผลจึงนำไปประ</w:t>
              </w:r>
              <w:ins w:id="604" w:author="winJ" w:date="2019-11-25T23:34:00Z">
                <w:r w:rsidR="00FA3A7F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มวล</w:t>
                </w:r>
              </w:ins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ผลในตัวเกมต่อ</w:t>
              </w:r>
            </w:p>
            <w:p w14:paraId="02658FA8" w14:textId="1E77CD80" w:rsidR="00114B2B" w:rsidDel="00B142CC" w:rsidRDefault="00114B2B" w:rsidP="00A30B76">
              <w:pPr>
                <w:ind w:firstLine="720"/>
                <w:jc w:val="thaiDistribute"/>
                <w:rPr>
                  <w:ins w:id="605" w:author="winJ" w:date="2019-11-26T00:06:00Z"/>
                  <w:del w:id="606" w:author="Atiwitch Muongsorn" w:date="2019-11-26T13:56:00Z"/>
                  <w:rFonts w:ascii="TH Sarabun New" w:hAnsi="TH Sarabun New" w:cs="TH Sarabun New"/>
                  <w:sz w:val="36"/>
                  <w:szCs w:val="36"/>
                </w:rPr>
              </w:pPr>
              <w:del w:id="607" w:author="Atiwitch Muongsorn" w:date="2019-11-26T13:57:00Z"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เมื่อประมวลผล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Pointer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ชี้ใน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>เสร็จจึงเลื่อน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 Pointer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ชี้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>ถัดไป</w:delText>
                </w:r>
              </w:del>
            </w:p>
            <w:p w14:paraId="68FC6FF7" w14:textId="10A4CEF3" w:rsidR="00F950F9" w:rsidRPr="00F950F9" w:rsidDel="00B142CC" w:rsidRDefault="00F950F9" w:rsidP="00A30B76">
              <w:pPr>
                <w:ind w:firstLine="720"/>
                <w:jc w:val="thaiDistribute"/>
                <w:rPr>
                  <w:ins w:id="608" w:author="winJ" w:date="2019-11-26T00:09:00Z"/>
                  <w:moveFrom w:id="609" w:author="Atiwitch Muongsorn" w:date="2019-11-26T13:55:00Z"/>
                  <w:rFonts w:ascii="TH Sarabun New" w:hAnsi="TH Sarabun New" w:cs="TH Sarabun New"/>
                  <w:color w:val="FF0000"/>
                  <w:sz w:val="36"/>
                  <w:szCs w:val="36"/>
                  <w:rPrChange w:id="610" w:author="winJ" w:date="2019-11-26T00:12:00Z">
                    <w:rPr>
                      <w:ins w:id="611" w:author="winJ" w:date="2019-11-26T00:09:00Z"/>
                      <w:moveFrom w:id="612" w:author="Atiwitch Muongsorn" w:date="2019-11-26T13:55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</w:pPr>
              <w:ins w:id="613" w:author="winJ" w:date="2019-11-26T00:08:00Z">
                <w:del w:id="614" w:author="Atiwitch Muongsorn" w:date="2019-11-26T13:56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15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7.</w:delText>
                  </w:r>
                </w:del>
              </w:ins>
              <w:moveFromRangeStart w:id="616" w:author="Atiwitch Muongsorn" w:date="2019-11-26T13:55:00Z" w:name="move25668942"/>
              <w:moveFrom w:id="617" w:author="Atiwitch Muongsorn" w:date="2019-11-26T13:55:00Z">
                <w:ins w:id="618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19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นำบรรทัดแต่ละบรรทัดมาประมวลผลโดยใช้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rPrChange w:id="620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 xml:space="preserve"> Pointer </w:t>
                  </w:r>
                </w:ins>
                <w:ins w:id="621" w:author="winJ" w:date="2019-11-26T00:09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22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เพื่อ</w:t>
                  </w:r>
                </w:ins>
                <w:ins w:id="623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24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ระบุว่า</w:t>
                  </w:r>
                </w:ins>
                <w:ins w:id="625" w:author="winJ" w:date="2019-11-26T00:09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26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จะทำการ</w:t>
                  </w:r>
                </w:ins>
                <w:ins w:id="627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28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ให้ประมวลผล</w:t>
                  </w:r>
                </w:ins>
                <w:ins w:id="629" w:author="winJ" w:date="2019-11-26T00:10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30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คำสั่งที่เท่าไหร่ของบรรทัดนั่นๆ</w:t>
                  </w:r>
                </w:ins>
                <w:ins w:id="631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32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ไหน</w:t>
                  </w:r>
                </w:ins>
              </w:moveFrom>
            </w:p>
            <w:p w14:paraId="26C87FC7" w14:textId="6E854DFA" w:rsidR="00F950F9" w:rsidRPr="00F950F9" w:rsidRDefault="00F950F9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FF0000"/>
                  <w:sz w:val="36"/>
                  <w:szCs w:val="36"/>
                  <w:cs/>
                  <w:rPrChange w:id="633" w:author="winJ" w:date="2019-11-26T00:12:00Z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</w:rPrChange>
                </w:rPr>
              </w:pPr>
              <w:moveFrom w:id="634" w:author="Atiwitch Muongsorn" w:date="2019-11-26T13:55:00Z">
                <w:ins w:id="635" w:author="winJ" w:date="2019-11-26T00:09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36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8.</w:t>
                  </w:r>
                </w:ins>
                <w:ins w:id="637" w:author="winJ" w:date="2019-11-26T00:10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38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นำคำสั่งที่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rPrChange w:id="639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 xml:space="preserve"> Pointer 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0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 xml:space="preserve">ชี้อยู่มาใส่ 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rPrChange w:id="641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 xml:space="preserve">Stack 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2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และทำการ</w:t>
                  </w:r>
                </w:ins>
                <w:ins w:id="643" w:author="winJ" w:date="2019-11-26T00:11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4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เช็คว่าคำนั่นเป็นคำสั่งประเภทไหนและทำการประมวลผลและแสดงผล</w:t>
                  </w:r>
                </w:ins>
              </w:moveFrom>
              <w:moveFromRangeEnd w:id="616"/>
            </w:p>
            <w:p w14:paraId="3E0055B7" w14:textId="77777777" w:rsidR="005105BC" w:rsidRPr="002D6188" w:rsidRDefault="005105BC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  <w:cs/>
                </w:rPr>
                <w:pPrChange w:id="645" w:author="Atiwitch Muongsorn" w:date="2019-11-26T13:40:00Z">
                  <w:pPr/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br w:type="page"/>
              </w:r>
            </w:p>
            <w:p w14:paraId="5E10682C" w14:textId="2108C86C" w:rsidR="005105BC" w:rsidRPr="002D6188" w:rsidRDefault="00897539" w:rsidP="00C4774B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  <w:lang w:eastAsia="zh-CN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lastRenderedPageBreak/>
                <w:t>ส่วนของการทำงานของระบบแบบคำสั่ง</w:t>
              </w:r>
              <w:r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  <w:rPrChange w:id="646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cs/>
                    </w:rPr>
                  </w:rPrChange>
                </w:rPr>
                <w:t>ปกติ</w:t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  <w:rPrChange w:id="647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cs/>
                    </w:rPr>
                  </w:rPrChange>
                </w:rPr>
                <w:t xml:space="preserve">จะมี </w:t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lang w:eastAsia="zh-CN"/>
                  <w:rPrChange w:id="648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lang w:eastAsia="zh-CN"/>
                    </w:rPr>
                  </w:rPrChange>
                </w:rPr>
                <w:t xml:space="preserve">flowchart </w:t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  <w:lang w:eastAsia="zh-CN"/>
                  <w:rPrChange w:id="649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cs/>
                      <w:lang w:eastAsia="zh-CN"/>
                    </w:rPr>
                  </w:rPrChange>
                </w:rPr>
                <w:t xml:space="preserve">ดังภาพที่ </w:t>
              </w:r>
              <w:commentRangeStart w:id="650"/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lang w:eastAsia="zh-CN"/>
                  <w:rPrChange w:id="651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lang w:eastAsia="zh-CN"/>
                    </w:rPr>
                  </w:rPrChange>
                </w:rPr>
                <w:t>17</w:t>
              </w:r>
              <w:commentRangeEnd w:id="650"/>
              <w:r w:rsidR="00B345BA" w:rsidRPr="00A30B76">
                <w:rPr>
                  <w:rStyle w:val="CommentReference"/>
                  <w:rFonts w:cs="Angsana New"/>
                  <w:color w:val="auto"/>
                </w:rPr>
                <w:commentReference w:id="650"/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lang w:eastAsia="zh-CN"/>
                </w:rPr>
                <w:t xml:space="preserve"> </w:t>
              </w:r>
            </w:p>
            <w:p w14:paraId="05844C83" w14:textId="3C4741E8" w:rsidR="00897539" w:rsidRPr="002D6188" w:rsidRDefault="00712FBA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del w:id="652" w:author="Atiwitch Muongsorn" w:date="2019-11-26T14:00:00Z">
                <w:r w:rsidRPr="002D6188" w:rsidDel="00B96E35">
                  <w:rPr>
                    <w:rFonts w:ascii="TH Sarabun New" w:hAnsi="TH Sarabun New" w:cs="TH Sarabun New"/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773952" behindDoc="0" locked="0" layoutInCell="1" allowOverlap="1" wp14:anchorId="67200023" wp14:editId="14B82A0A">
                          <wp:simplePos x="0" y="0"/>
                          <wp:positionH relativeFrom="column">
                            <wp:posOffset>1091565</wp:posOffset>
                          </wp:positionH>
                          <wp:positionV relativeFrom="paragraph">
                            <wp:posOffset>5330825</wp:posOffset>
                          </wp:positionV>
                          <wp:extent cx="3760470" cy="635"/>
                          <wp:effectExtent l="0" t="0" r="0" b="0"/>
                          <wp:wrapNone/>
                          <wp:docPr id="29" name="Text Box 29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3760470" cy="63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0D9089A" w14:textId="12CAD232" w:rsidR="00FB6A08" w:rsidRPr="00712FBA" w:rsidRDefault="00FB6A08" w:rsidP="00B96E35">
                                      <w:pPr>
                                        <w:pStyle w:val="Caption"/>
                                        <w:jc w:val="thaiDistribute"/>
                                        <w:rPr>
                                          <w:rFonts w:cs="TH SarabunPSK"/>
                                          <w:noProof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 xml:space="preserve">ภาพที่ 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fldChar w:fldCharType="begin"/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instrText xml:space="preserve">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</w:rPr>
                                        <w:instrText xml:space="preserve">SEQ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instrText xml:space="preserve">ภาพที่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</w:rPr>
                                        <w:instrText>\* ARABIC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instrText xml:space="preserve">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fldChar w:fldCharType="separate"/>
                                      </w:r>
                                      <w:r w:rsidR="003F4307">
                                        <w:rPr>
                                          <w:noProof/>
                                          <w:sz w:val="28"/>
                                          <w:szCs w:val="28"/>
                                          <w:cs/>
                                        </w:rPr>
                                        <w:t>17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fldChar w:fldCharType="end"/>
                                      </w:r>
                                      <w:r w:rsidRPr="00712FBA"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 xml:space="preserve">  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>แสดงการท</w:t>
                                      </w:r>
                                      <w:r w:rsidRPr="00712FBA"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>ำ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>างานของระบบเมื่อเจอค</w:t>
                                      </w:r>
                                      <w:r w:rsidRPr="00712FBA"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>คำ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>สั่งปกต</w:t>
                                      </w:r>
                                      <w:r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>ิ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a:graphicData>
                          </a:graphic>
                        </wp:anchor>
                      </w:drawing>
                    </mc:Choice>
                    <mc:Fallback>
                      <w:pict>
                        <v:shape w14:anchorId="67200023" id="Text Box 29" o:spid="_x0000_s1032" type="#_x0000_t202" style="position:absolute;left:0;text-align:left;margin-left:85.95pt;margin-top:419.75pt;width:296.1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QaLwIAAGYEAAAOAAAAZHJzL2Uyb0RvYy54bWysVMFu2zAMvQ/YPwi6L07SLd2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" stroked="f">
                          <v:textbox style="mso-fit-shape-to-text:t" inset="0,0,0,0">
                            <w:txbxContent>
                              <w:p w14:paraId="10D9089A" w14:textId="12CAD232" w:rsidR="00FB6A08" w:rsidRPr="00712FBA" w:rsidRDefault="00FB6A08" w:rsidP="00B96E35">
                                <w:pPr>
                                  <w:pStyle w:val="Caption"/>
                                  <w:jc w:val="thaiDistribute"/>
                                  <w:rPr>
                                    <w:rFonts w:cs="TH SarabunPSK"/>
                                    <w:noProof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 xml:space="preserve">ภาพที่ 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fldChar w:fldCharType="begin"/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instrText xml:space="preserve">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</w:rPr>
                                  <w:instrText xml:space="preserve">SEQ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instrText xml:space="preserve">ภาพที่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</w:rPr>
                                  <w:instrText>\* ARABIC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instrText xml:space="preserve">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fldChar w:fldCharType="separate"/>
                                </w:r>
                                <w:r w:rsidR="003F4307">
                                  <w:rPr>
                                    <w:noProof/>
                                    <w:sz w:val="28"/>
                                    <w:szCs w:val="28"/>
                                    <w:cs/>
                                  </w:rPr>
                                  <w:t>17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fldChar w:fldCharType="end"/>
                                </w:r>
                                <w:r w:rsidRPr="00712FBA"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 xml:space="preserve">  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>แสดงการท</w:t>
                                </w:r>
                                <w:r w:rsidRPr="00712FBA"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>ำ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>างานของระบบเมื่อเจอค</w:t>
                                </w:r>
                                <w:r w:rsidRPr="00712FBA"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>คำ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>สั่งปกต</w:t>
                                </w:r>
                                <w:r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>ิ</w:t>
                                </w:r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del>
              <w:r w:rsidR="007B52F7" w:rsidRPr="002D6188">
                <w:rPr>
                  <w:rFonts w:ascii="TH Sarabun New" w:hAnsi="TH Sarabun New" w:cs="TH Sarabun New"/>
                  <w:noProof/>
                  <w:sz w:val="24"/>
                  <w:szCs w:val="24"/>
                </w:rPr>
                <w:drawing>
                  <wp:anchor distT="0" distB="0" distL="114300" distR="114300" simplePos="0" relativeHeight="251761664" behindDoc="0" locked="0" layoutInCell="1" allowOverlap="1" wp14:anchorId="5B6AB646" wp14:editId="0D86D2F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25245</wp:posOffset>
                    </wp:positionV>
                    <wp:extent cx="3760470" cy="5248910"/>
                    <wp:effectExtent l="0" t="0" r="0" b="8890"/>
                    <wp:wrapNone/>
                    <wp:docPr id="23" name="รูปภาพ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760470" cy="524891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p>
            <w:p w14:paraId="1CE0851F" w14:textId="77777777" w:rsidR="005105BC" w:rsidRPr="002D6188" w:rsidRDefault="005105BC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</w:p>
            <w:p w14:paraId="6C5FC981" w14:textId="77777777" w:rsidR="005105BC" w:rsidRPr="002D6188" w:rsidRDefault="005105BC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</w:p>
            <w:p w14:paraId="758AC050" w14:textId="3A324637" w:rsidR="00897539" w:rsidRPr="002D6188" w:rsidRDefault="00897539" w:rsidP="0009312C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</w:p>
            <w:p w14:paraId="2161375A" w14:textId="68BEC97A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3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5AF3A52A" w14:textId="15AD7FC7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4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2E21E8F0" w14:textId="65F1F895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5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0EDA4B37" w14:textId="678443B6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6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582688F0" w14:textId="596047A3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7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5DA919FF" w14:textId="3B57270D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8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1981E847" w14:textId="27B8BB5E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59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74F8DB3D" w14:textId="09FFA80D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60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2FDEBBFD" w14:textId="3F7BDAD4" w:rsidR="00897539" w:rsidRPr="002D6188" w:rsidRDefault="00B96E35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61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ins w:id="662" w:author="Atiwitch Muongsorn" w:date="2019-11-26T13:59:00Z">
                <w:r>
                  <w:rPr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780096" behindDoc="0" locked="0" layoutInCell="1" allowOverlap="1" wp14:anchorId="74FC216F" wp14:editId="68D7EA2B">
                          <wp:simplePos x="0" y="0"/>
                          <wp:positionH relativeFrom="column">
                            <wp:posOffset>-23854</wp:posOffset>
                          </wp:positionH>
                          <wp:positionV relativeFrom="paragraph">
                            <wp:posOffset>418382</wp:posOffset>
                          </wp:positionV>
                          <wp:extent cx="6011186" cy="635"/>
                          <wp:effectExtent l="0" t="0" r="8890" b="0"/>
                          <wp:wrapNone/>
                          <wp:docPr id="9" name="Text Box 9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6011186" cy="63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E365A27" w14:textId="1383AF12" w:rsidR="00B96E35" w:rsidRPr="002B0CF2" w:rsidRDefault="00B96E35">
                                      <w:pPr>
                                        <w:pStyle w:val="Caption"/>
                                        <w:jc w:val="center"/>
                                        <w:rPr>
                                          <w:rFonts w:ascii="TH Sarabun New" w:hAnsi="TH Sarabun New" w:cs="TH Sarabun New"/>
                                          <w:noProof/>
                                          <w:sz w:val="28"/>
                                          <w:szCs w:val="28"/>
                                          <w:rPrChange w:id="663" w:author="Atiwitch Muongsorn" w:date="2019-11-26T14:27:00Z">
                                            <w:rPr>
                                              <w:rFonts w:ascii="TH Sarabun New" w:hAnsi="TH Sarabun New" w:cs="TH Sarabun New"/>
                                              <w:noProof/>
                                            </w:rPr>
                                          </w:rPrChange>
                                        </w:rPr>
                                        <w:pPrChange w:id="664" w:author="Atiwitch Muongsorn" w:date="2019-11-26T13:59:00Z">
                                          <w:pPr>
                                            <w:ind w:firstLine="720"/>
                                            <w:jc w:val="thaiDistribute"/>
                                          </w:pPr>
                                        </w:pPrChange>
                                      </w:pPr>
                                      <w:ins w:id="665" w:author="Atiwitch Muongsorn" w:date="2019-11-26T13:59:00Z">
                                        <w:r w:rsidRPr="002B0CF2">
                                          <w:rPr>
                                            <w:rFonts w:ascii="TH Sarabun New" w:hAnsi="TH Sarabun New" w:cs="TH Sarabun New"/>
                                            <w:sz w:val="28"/>
                                            <w:szCs w:val="28"/>
                                            <w:cs/>
                                            <w:rPrChange w:id="666" w:author="Atiwitch Muongsorn" w:date="2019-11-26T14:27:00Z">
                                              <w:rPr>
                                                <w:i/>
                                                <w:iCs/>
                                                <w:cs/>
                                              </w:rPr>
                                            </w:rPrChange>
                                          </w:rPr>
                                          <w:t xml:space="preserve">ภาพที่ </w:t>
                                        </w:r>
                                      </w:ins>
                                      <w:ins w:id="667" w:author="Atiwitch Muongsorn" w:date="2019-11-26T14:01:00Z">
                                        <w:r w:rsidRPr="002B0CF2">
                                          <w:rPr>
                                            <w:rFonts w:ascii="TH Sarabun New" w:hAnsi="TH Sarabun New" w:cs="TH Sarabun New"/>
                                            <w:sz w:val="28"/>
                                            <w:szCs w:val="28"/>
                                            <w:cs/>
                                            <w:rPrChange w:id="668" w:author="Atiwitch Muongsorn" w:date="2019-11-26T14:27:00Z">
                                              <w:rPr>
                                                <w:rFonts w:asciiTheme="majorBidi" w:hAnsiTheme="majorBidi" w:cstheme="majorBidi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  <w:cs/>
                                              </w:rPr>
                                            </w:rPrChange>
                                          </w:rPr>
                                          <w:t>17</w:t>
                                        </w:r>
                                      </w:ins>
                                      <w:ins w:id="669" w:author="Atiwitch Muongsorn" w:date="2019-11-26T13:59:00Z">
                                        <w:r w:rsidRPr="002B0CF2">
                                          <w:rPr>
                                            <w:rFonts w:ascii="TH Sarabun New" w:hAnsi="TH Sarabun New" w:cs="TH Sarabun New"/>
                                            <w:sz w:val="28"/>
                                            <w:szCs w:val="28"/>
                                            <w:cs/>
                                            <w:rPrChange w:id="670" w:author="Atiwitch Muongsorn" w:date="2019-11-26T14:27:00Z">
                                              <w:rPr>
                                                <w:i/>
                                                <w:iCs/>
                                                <w:cs/>
                                              </w:rPr>
                                            </w:rPrChange>
                                          </w:rPr>
                                          <w:t xml:space="preserve">  แสดงการทำางานของระบบเมื่อเจอคคำสั่งปกติ</w:t>
                                        </w:r>
                                      </w:ins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</wp:anchor>
                      </w:drawing>
                    </mc:Choice>
                    <mc:Fallback>
                      <w:pict>
                        <v:shape w14:anchorId="74FC216F" id="Text Box 9" o:spid="_x0000_s1033" type="#_x0000_t202" style="position:absolute;left:0;text-align:left;margin-left:-1.9pt;margin-top:32.95pt;width:473.3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" stroked="f">
                          <v:textbox style="mso-fit-shape-to-text:t" inset="0,0,0,0">
                            <w:txbxContent>
                              <w:p w14:paraId="0E365A27" w14:textId="1383AF12" w:rsidR="00B96E35" w:rsidRPr="002B0CF2" w:rsidRDefault="00B96E35">
                                <w:pPr>
                                  <w:pStyle w:val="Caption"/>
                                  <w:jc w:val="center"/>
                                  <w:rPr>
                                    <w:rFonts w:ascii="TH Sarabun New" w:hAnsi="TH Sarabun New" w:cs="TH Sarabun New"/>
                                    <w:noProof/>
                                    <w:sz w:val="28"/>
                                    <w:szCs w:val="28"/>
                                    <w:rPrChange w:id="671" w:author="Atiwitch Muongsorn" w:date="2019-11-26T14:27:00Z">
                                      <w:rPr>
                                        <w:rFonts w:ascii="TH Sarabun New" w:hAnsi="TH Sarabun New" w:cs="TH Sarabun New"/>
                                        <w:noProof/>
                                      </w:rPr>
                                    </w:rPrChange>
                                  </w:rPr>
                                  <w:pPrChange w:id="672" w:author="Atiwitch Muongsorn" w:date="2019-11-26T13:59:00Z">
                                    <w:pPr>
                                      <w:ind w:firstLine="720"/>
                                      <w:jc w:val="thaiDistribute"/>
                                    </w:pPr>
                                  </w:pPrChange>
                                </w:pPr>
                                <w:ins w:id="673" w:author="Atiwitch Muongsorn" w:date="2019-11-26T13:59:00Z">
                                  <w:r w:rsidRPr="002B0CF2">
                                    <w:rPr>
                                      <w:rFonts w:ascii="TH Sarabun New" w:hAnsi="TH Sarabun New" w:cs="TH Sarabun New"/>
                                      <w:sz w:val="28"/>
                                      <w:szCs w:val="28"/>
                                      <w:cs/>
                                      <w:rPrChange w:id="674" w:author="Atiwitch Muongsorn" w:date="2019-11-26T14:27:00Z">
                                        <w:rPr>
                                          <w:i/>
                                          <w:iCs/>
                                          <w:cs/>
                                        </w:rPr>
                                      </w:rPrChange>
                                    </w:rPr>
                                    <w:t xml:space="preserve">ภาพที่ </w:t>
                                  </w:r>
                                </w:ins>
                                <w:ins w:id="675" w:author="Atiwitch Muongsorn" w:date="2019-11-26T14:01:00Z">
                                  <w:r w:rsidRPr="002B0CF2">
                                    <w:rPr>
                                      <w:rFonts w:ascii="TH Sarabun New" w:hAnsi="TH Sarabun New" w:cs="TH Sarabun New"/>
                                      <w:sz w:val="28"/>
                                      <w:szCs w:val="28"/>
                                      <w:cs/>
                                      <w:rPrChange w:id="676" w:author="Atiwitch Muongsorn" w:date="2019-11-26T14:27:00Z">
                                        <w:rPr>
                                          <w:rFonts w:asciiTheme="majorBidi" w:hAnsiTheme="majorBidi" w:cstheme="majorBidi"/>
                                          <w:i/>
                                          <w:iCs/>
                                          <w:sz w:val="28"/>
                                          <w:szCs w:val="28"/>
                                          <w:cs/>
                                        </w:rPr>
                                      </w:rPrChange>
                                    </w:rPr>
                                    <w:t>17</w:t>
                                  </w:r>
                                </w:ins>
                                <w:ins w:id="677" w:author="Atiwitch Muongsorn" w:date="2019-11-26T13:59:00Z">
                                  <w:r w:rsidRPr="002B0CF2">
                                    <w:rPr>
                                      <w:rFonts w:ascii="TH Sarabun New" w:hAnsi="TH Sarabun New" w:cs="TH Sarabun New"/>
                                      <w:sz w:val="28"/>
                                      <w:szCs w:val="28"/>
                                      <w:cs/>
                                      <w:rPrChange w:id="678" w:author="Atiwitch Muongsorn" w:date="2019-11-26T14:27:00Z">
                                        <w:rPr>
                                          <w:i/>
                                          <w:iCs/>
                                          <w:cs/>
                                        </w:rPr>
                                      </w:rPrChange>
                                    </w:rPr>
                                    <w:t xml:space="preserve">  แสดงการทำางานของระบบเมื่อเจอคคำสั่งปกติ</w:t>
                                  </w:r>
                                </w:ins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ins>
            </w:p>
            <w:p w14:paraId="06E3BD10" w14:textId="77777777" w:rsidR="005105BC" w:rsidRPr="002D6188" w:rsidRDefault="005105BC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  <w:cs/>
                </w:rPr>
                <w:pPrChange w:id="679" w:author="Atiwitch Muongsorn" w:date="2019-11-26T13:40:00Z">
                  <w:pPr/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br w:type="page"/>
              </w:r>
            </w:p>
            <w:p w14:paraId="1693ABF4" w14:textId="3A74844D" w:rsidR="00E01FBC" w:rsidRDefault="00B521FE" w:rsidP="00B96E35">
              <w:pPr>
                <w:jc w:val="thaiDistribute"/>
                <w:rPr>
                  <w:ins w:id="680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  <w:sz w:val="24"/>
                  <w:szCs w:val="24"/>
                </w:rPr>
                <w:lastRenderedPageBreak/>
                <w:drawing>
                  <wp:anchor distT="0" distB="0" distL="114300" distR="114300" simplePos="0" relativeHeight="251765760" behindDoc="1" locked="0" layoutInCell="1" allowOverlap="1" wp14:anchorId="5A0178D4" wp14:editId="39E0DE71">
                    <wp:simplePos x="0" y="0"/>
                    <wp:positionH relativeFrom="margin">
                      <wp:posOffset>-323850</wp:posOffset>
                    </wp:positionH>
                    <wp:positionV relativeFrom="paragraph">
                      <wp:posOffset>296545</wp:posOffset>
                    </wp:positionV>
                    <wp:extent cx="6585585" cy="6877050"/>
                    <wp:effectExtent l="0" t="0" r="5715" b="0"/>
                    <wp:wrapNone/>
                    <wp:docPr id="25" name="รูปภาพ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585585" cy="687705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  <w:r w:rsidR="00386474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ส่วนของการทำงานของระบบแบบมีเงื่อนไข</w:t>
              </w:r>
              <w:ins w:id="681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จะมี </w:t>
                </w:r>
                <w:r w:rsidR="005A0614">
                  <w:rPr>
                    <w:rFonts w:ascii="TH Sarabun New" w:hAnsi="TH Sarabun New" w:cs="TH Sarabun New"/>
                    <w:sz w:val="36"/>
                    <w:szCs w:val="36"/>
                  </w:rPr>
                  <w:t>flowchart</w:t>
                </w:r>
              </w:ins>
              <w:r w:rsidR="00A30B76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ins w:id="682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ดังภาพที่</w:t>
                </w:r>
              </w:ins>
              <w:ins w:id="683" w:author="Atiwitch Muongsorn" w:date="2019-11-26T13:58:00Z">
                <w:r w:rsidR="001A1C2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 </w:t>
                </w:r>
              </w:ins>
              <w:ins w:id="684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18</w:t>
                </w:r>
              </w:ins>
            </w:p>
            <w:p w14:paraId="13521B8B" w14:textId="18495930" w:rsidR="00E01FBC" w:rsidRDefault="00E01FBC">
              <w:pPr>
                <w:rPr>
                  <w:ins w:id="685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776000" behindDoc="1" locked="0" layoutInCell="1" allowOverlap="1" wp14:anchorId="077FAA71" wp14:editId="51879A10">
                        <wp:simplePos x="0" y="0"/>
                        <wp:positionH relativeFrom="column">
                          <wp:posOffset>-333955</wp:posOffset>
                        </wp:positionH>
                        <wp:positionV relativeFrom="paragraph">
                          <wp:posOffset>6865868</wp:posOffset>
                        </wp:positionV>
                        <wp:extent cx="6593537" cy="635"/>
                        <wp:effectExtent l="0" t="0" r="0" b="0"/>
                        <wp:wrapNone/>
                        <wp:docPr id="30" name="Text Box 30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6593537" cy="6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B97C2A" w14:textId="62C8B33A" w:rsidR="00FB6A08" w:rsidRPr="002B0CF2" w:rsidRDefault="00FB6A08" w:rsidP="002B49CF">
                                    <w:pPr>
                                      <w:pStyle w:val="Caption"/>
                                      <w:jc w:val="center"/>
                                      <w:rPr>
                                        <w:rFonts w:ascii="TH Sarabun New" w:hAnsi="TH Sarabun New" w:cs="TH Sarabun New"/>
                                        <w:noProof/>
                                        <w:color w:val="000000" w:themeColor="text1"/>
                                        <w:sz w:val="28"/>
                                        <w:szCs w:val="28"/>
                                        <w:rPrChange w:id="686" w:author="Atiwitch Muongsorn" w:date="2019-11-26T14:27:00Z">
                                          <w:rPr>
                                            <w:rFonts w:ascii="Times New Roman" w:hAnsi="Times New Roman" w:cs="Times New Roman"/>
                                            <w:noProof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</w:pPr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687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ภาพที่ </w:t>
                                    </w:r>
                                    <w:del w:id="688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689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begin"/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690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691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 xml:space="preserve">SEQ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692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ภาพที่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693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>\* ARABIC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694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695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separate"/>
                                      </w:r>
                                    </w:del>
                                    <w:del w:id="696" w:author="Atiwitch Muongsorn" w:date="2019-11-26T13:59:00Z">
                                      <w:r w:rsidR="00B96E35" w:rsidRPr="002B0CF2" w:rsidDel="00B96E35">
                                        <w:rPr>
                                          <w:rFonts w:ascii="TH Sarabun New" w:hAnsi="TH Sarabun New" w:cs="TH Sarabun New"/>
                                          <w:noProof/>
                                          <w:sz w:val="28"/>
                                          <w:szCs w:val="28"/>
                                          <w:cs/>
                                          <w:rPrChange w:id="697" w:author="Atiwitch Muongsorn" w:date="2019-11-26T14:27:00Z">
                                            <w:rPr>
                                              <w:noProof/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Text>18</w:delText>
                                      </w:r>
                                    </w:del>
                                    <w:del w:id="698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699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end"/>
                                      </w:r>
                                    </w:del>
                                    <w:ins w:id="700" w:author="Atiwitch Muongsorn" w:date="2019-11-26T14:01:00Z">
                                      <w:r w:rsidR="00B96E35" w:rsidRPr="002B0CF2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01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t xml:space="preserve">18 </w:t>
                                      </w:r>
                                    </w:ins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02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 แสดงการทำงานของระบบเมื่อเจอคำสั่งแบบมีเงื่อนไข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>
                    <w:pict>
                      <v:shape w14:anchorId="077FAA71" id="Text Box 30" o:spid="_x0000_s1034" type="#_x0000_t202" style="position:absolute;margin-left:-26.3pt;margin-top:540.6pt;width:519.2pt;height:.05pt;z-index:-25154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" stroked="f">
                        <v:textbox style="mso-fit-shape-to-text:t" inset="0,0,0,0">
                          <w:txbxContent>
                            <w:p w14:paraId="34B97C2A" w14:textId="62C8B33A" w:rsidR="00FB6A08" w:rsidRPr="002B0CF2" w:rsidRDefault="00FB6A08" w:rsidP="002B49CF">
                              <w:pPr>
                                <w:pStyle w:val="Caption"/>
                                <w:jc w:val="center"/>
                                <w:rPr>
                                  <w:rFonts w:ascii="TH Sarabun New" w:hAnsi="TH Sarabun New" w:cs="TH Sarabun New"/>
                                  <w:noProof/>
                                  <w:color w:val="000000" w:themeColor="text1"/>
                                  <w:sz w:val="28"/>
                                  <w:szCs w:val="28"/>
                                  <w:rPrChange w:id="703" w:author="Atiwitch Muongsorn" w:date="2019-11-26T14:27:00Z">
                                    <w:rPr>
                                      <w:rFonts w:ascii="Times New Roman" w:hAnsi="Times New Roman" w:cs="Times New Roman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rPrChange>
                                </w:rPr>
                              </w:pPr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04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ภาพที่ </w:t>
                              </w:r>
                              <w:del w:id="705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06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begin"/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07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08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 xml:space="preserve">SEQ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09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ภาพที่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10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>\* ARABIC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11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12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separate"/>
                                </w:r>
                              </w:del>
                              <w:del w:id="713" w:author="Atiwitch Muongsorn" w:date="2019-11-26T13:59:00Z">
                                <w:r w:rsidR="00B96E35" w:rsidRPr="002B0CF2" w:rsidDel="00B96E35">
                                  <w:rPr>
                                    <w:rFonts w:ascii="TH Sarabun New" w:hAnsi="TH Sarabun New" w:cs="TH Sarabun New"/>
                                    <w:noProof/>
                                    <w:sz w:val="28"/>
                                    <w:szCs w:val="28"/>
                                    <w:cs/>
                                    <w:rPrChange w:id="714" w:author="Atiwitch Muongsorn" w:date="2019-11-26T14:27:00Z">
                                      <w:rPr>
                                        <w:noProof/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Text>18</w:delText>
                                </w:r>
                              </w:del>
                              <w:del w:id="715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16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end"/>
                                </w:r>
                              </w:del>
                              <w:ins w:id="717" w:author="Atiwitch Muongsorn" w:date="2019-11-26T14:01:00Z">
                                <w:r w:rsidR="00B96E35" w:rsidRPr="002B0CF2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18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t xml:space="preserve">18 </w:t>
                                </w:r>
                              </w:ins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19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 แสดงการทำงานของระบบเมื่อเจอคำสั่งแบบมีเงื่อนไข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  <w:ins w:id="720" w:author="Atiwitch Muongsorn" w:date="2019-11-26T14:24:00Z"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br w:type="page"/>
                </w:r>
              </w:ins>
            </w:p>
            <w:p w14:paraId="0B90B6EA" w14:textId="6C86ACC9" w:rsidR="00E01FBC" w:rsidRDefault="00F41762" w:rsidP="00D91D16">
              <w:pPr>
                <w:jc w:val="thaiDistribute"/>
                <w:rPr>
                  <w:ins w:id="721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  <w:sz w:val="24"/>
                  <w:szCs w:val="24"/>
                </w:rPr>
                <w:lastRenderedPageBreak/>
                <w:drawing>
                  <wp:anchor distT="0" distB="0" distL="114300" distR="114300" simplePos="0" relativeHeight="251769856" behindDoc="1" locked="0" layoutInCell="1" allowOverlap="1" wp14:anchorId="46DA669A" wp14:editId="72ABC9F8">
                    <wp:simplePos x="0" y="0"/>
                    <wp:positionH relativeFrom="margin">
                      <wp:posOffset>-76200</wp:posOffset>
                    </wp:positionH>
                    <wp:positionV relativeFrom="paragraph">
                      <wp:posOffset>420370</wp:posOffset>
                    </wp:positionV>
                    <wp:extent cx="5974080" cy="5521960"/>
                    <wp:effectExtent l="0" t="0" r="7620" b="2540"/>
                    <wp:wrapNone/>
                    <wp:docPr id="27" name="รูปภาพ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74080" cy="552196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  <w:r w:rsidR="00386474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ส่วนของการทำงานของระบบแบบวนลูป</w:t>
              </w:r>
              <w:ins w:id="722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จะมี </w:t>
                </w:r>
                <w:r w:rsidR="005A0614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flowchart </w:t>
                </w:r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ดังภาพที่</w:t>
                </w:r>
              </w:ins>
              <w:ins w:id="723" w:author="Atiwitch Muongsorn" w:date="2019-11-26T13:58:00Z">
                <w:r w:rsidR="001A1C2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 </w:t>
                </w:r>
              </w:ins>
              <w:ins w:id="724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1</w:t>
                </w:r>
              </w:ins>
              <w:ins w:id="725" w:author="winJ" w:date="2019-11-25T23:54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9</w:t>
                </w:r>
              </w:ins>
            </w:p>
            <w:p w14:paraId="059F7FBA" w14:textId="600AC58B" w:rsidR="00E01FBC" w:rsidRDefault="00E01FBC">
              <w:pPr>
                <w:rPr>
                  <w:ins w:id="726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778048" behindDoc="1" locked="0" layoutInCell="1" allowOverlap="1" wp14:anchorId="181182BC" wp14:editId="082D72FF">
                        <wp:simplePos x="0" y="0"/>
                        <wp:positionH relativeFrom="column">
                          <wp:posOffset>-143123</wp:posOffset>
                        </wp:positionH>
                        <wp:positionV relativeFrom="paragraph">
                          <wp:posOffset>5649319</wp:posOffset>
                        </wp:positionV>
                        <wp:extent cx="6138406" cy="635"/>
                        <wp:effectExtent l="0" t="0" r="0" b="0"/>
                        <wp:wrapNone/>
                        <wp:docPr id="31" name="Text Box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6138406" cy="6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3A88F5" w14:textId="51701E09" w:rsidR="00FB6A08" w:rsidRPr="002B0CF2" w:rsidRDefault="00FB6A08" w:rsidP="002B49CF">
                                    <w:pPr>
                                      <w:pStyle w:val="Caption"/>
                                      <w:jc w:val="center"/>
                                      <w:rPr>
                                        <w:rFonts w:ascii="TH Sarabun New" w:hAnsi="TH Sarabun New" w:cs="TH Sarabun New"/>
                                        <w:noProof/>
                                        <w:color w:val="000000" w:themeColor="text1"/>
                                        <w:sz w:val="28"/>
                                        <w:szCs w:val="28"/>
                                        <w:rPrChange w:id="727" w:author="Atiwitch Muongsorn" w:date="2019-11-26T14:27:00Z">
                                          <w:rPr>
                                            <w:rFonts w:cs="TH SarabunPSK"/>
                                            <w:noProof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</w:pPr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28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ภาพที่ </w:t>
                                    </w:r>
                                    <w:del w:id="729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0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begin"/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1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732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 xml:space="preserve">SEQ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3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ภาพที่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734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>\* ARABIC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5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6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separate"/>
                                      </w:r>
                                    </w:del>
                                    <w:del w:id="737" w:author="Atiwitch Muongsorn" w:date="2019-11-26T13:59:00Z">
                                      <w:r w:rsidR="00B96E35" w:rsidRPr="002B0CF2" w:rsidDel="00B96E35">
                                        <w:rPr>
                                          <w:rFonts w:ascii="TH Sarabun New" w:hAnsi="TH Sarabun New" w:cs="TH Sarabun New"/>
                                          <w:noProof/>
                                          <w:sz w:val="28"/>
                                          <w:szCs w:val="28"/>
                                          <w:cs/>
                                          <w:rPrChange w:id="738" w:author="Atiwitch Muongsorn" w:date="2019-11-26T14:27:00Z">
                                            <w:rPr>
                                              <w:noProof/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Text>19</w:delText>
                                      </w:r>
                                    </w:del>
                                    <w:del w:id="739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40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end"/>
                                      </w:r>
                                    </w:del>
                                    <w:ins w:id="741" w:author="Atiwitch Muongsorn" w:date="2019-11-26T14:01:00Z">
                                      <w:r w:rsidR="00B96E35" w:rsidRPr="002B0CF2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42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t xml:space="preserve">19 </w:t>
                                      </w:r>
                                    </w:ins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43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 แสดงการทำงานของระบบเมื่อเจอคำสั่งแบบลูป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>
                    <w:pict>
                      <v:shape w14:anchorId="181182BC" id="Text Box 31" o:spid="_x0000_s1035" type="#_x0000_t202" style="position:absolute;margin-left:-11.25pt;margin-top:444.85pt;width:483.35pt;height:.05pt;z-index:-25153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" stroked="f">
                        <v:textbox style="mso-fit-shape-to-text:t" inset="0,0,0,0">
                          <w:txbxContent>
                            <w:p w14:paraId="7A3A88F5" w14:textId="51701E09" w:rsidR="00FB6A08" w:rsidRPr="002B0CF2" w:rsidRDefault="00FB6A08" w:rsidP="002B49CF">
                              <w:pPr>
                                <w:pStyle w:val="Caption"/>
                                <w:jc w:val="center"/>
                                <w:rPr>
                                  <w:rFonts w:ascii="TH Sarabun New" w:hAnsi="TH Sarabun New" w:cs="TH Sarabun New"/>
                                  <w:noProof/>
                                  <w:color w:val="000000" w:themeColor="text1"/>
                                  <w:sz w:val="28"/>
                                  <w:szCs w:val="28"/>
                                  <w:rPrChange w:id="744" w:author="Atiwitch Muongsorn" w:date="2019-11-26T14:27:00Z">
                                    <w:rPr>
                                      <w:rFonts w:cs="TH SarabunPSK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rPrChange>
                                </w:rPr>
                              </w:pPr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45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ภาพที่ </w:t>
                              </w:r>
                              <w:del w:id="746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47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begin"/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48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49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 xml:space="preserve">SEQ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50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ภาพที่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51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>\* ARABIC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52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53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separate"/>
                                </w:r>
                              </w:del>
                              <w:del w:id="754" w:author="Atiwitch Muongsorn" w:date="2019-11-26T13:59:00Z">
                                <w:r w:rsidR="00B96E35" w:rsidRPr="002B0CF2" w:rsidDel="00B96E35">
                                  <w:rPr>
                                    <w:rFonts w:ascii="TH Sarabun New" w:hAnsi="TH Sarabun New" w:cs="TH Sarabun New"/>
                                    <w:noProof/>
                                    <w:sz w:val="28"/>
                                    <w:szCs w:val="28"/>
                                    <w:cs/>
                                    <w:rPrChange w:id="755" w:author="Atiwitch Muongsorn" w:date="2019-11-26T14:27:00Z">
                                      <w:rPr>
                                        <w:noProof/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Text>19</w:delText>
                                </w:r>
                              </w:del>
                              <w:del w:id="756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57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end"/>
                                </w:r>
                              </w:del>
                              <w:ins w:id="758" w:author="Atiwitch Muongsorn" w:date="2019-11-26T14:01:00Z">
                                <w:r w:rsidR="00B96E35" w:rsidRPr="002B0CF2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59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t xml:space="preserve">19 </w:t>
                                </w:r>
                              </w:ins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60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 แสดงการทำงานของระบบเมื่อเจอคำสั่งแบบลูป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  <w:ins w:id="761" w:author="Atiwitch Muongsorn" w:date="2019-11-26T14:24:00Z"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br w:type="page"/>
                </w:r>
              </w:ins>
            </w:p>
            <w:p w14:paraId="73596A31" w14:textId="0B14A032" w:rsidR="00114B2B" w:rsidRPr="002D6188" w:rsidRDefault="00114B2B">
              <w:pPr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  <w:pPrChange w:id="762" w:author="Atiwitch Muongsorn" w:date="2019-11-26T14:25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lastRenderedPageBreak/>
                <w:t>ส่วนการแสดงผล</w:t>
              </w:r>
            </w:p>
            <w:p w14:paraId="2DAF7977" w14:textId="77777777" w:rsidR="006078BA" w:rsidRPr="002D6188" w:rsidRDefault="00114B2B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ตัวเกมมีแมพที่เกิดจากการวาด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ทีละ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Element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ของ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Array 2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มิติ</w:t>
              </w:r>
              <w:r w:rsidR="006078BA" w:rsidRPr="002D6188">
                <w:rPr>
                  <w:rFonts w:ascii="TH Sarabun New" w:hAnsi="TH Sarabun New" w:cs="TH Sarabun New"/>
                  <w:color w:val="FF0000"/>
                  <w:sz w:val="36"/>
                  <w:szCs w:val="36"/>
                  <w:cs/>
                </w:rPr>
                <w:t xml:space="preserve"> </w:t>
              </w:r>
              <w:r w:rsidR="006078B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ตัวอย่าง </w:t>
              </w:r>
            </w:p>
            <w:p w14:paraId="4B6D74BD" w14:textId="77777777" w:rsidR="005044DA" w:rsidRPr="002D6188" w:rsidRDefault="006078BA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map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Row1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 = [“000000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”]</w:t>
              </w:r>
            </w:p>
            <w:p w14:paraId="2B165922" w14:textId="77777777" w:rsidR="005044DA" w:rsidRPr="002D6188" w:rsidRDefault="005044DA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mapRow2 = [“000010”]</w:t>
              </w:r>
            </w:p>
            <w:p w14:paraId="6FEABB58" w14:textId="77777777" w:rsidR="005044DA" w:rsidRPr="002D6188" w:rsidRDefault="005044DA" w:rsidP="0009312C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mapRow3 = [“000000”]</w:t>
              </w:r>
            </w:p>
            <w:p w14:paraId="289D73DF" w14:textId="408090D2" w:rsidR="005044DA" w:rsidRPr="002D6188" w:rsidRDefault="005044DA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763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จากตัวอย่างของโค้ดจะได้แมพที่มีขนาดเท่ากับ 6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x 3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 ช่อง หลังจากนั้นตัวเกมจะมีฟั</w:t>
              </w:r>
              <w:r w:rsidR="00B345BA">
                <w:rPr>
                  <w:rFonts w:ascii="TH Sarabun New" w:hAnsi="TH Sarabun New" w:cs="TH Sarabun New" w:hint="cs"/>
                  <w:color w:val="auto"/>
                  <w:sz w:val="36"/>
                  <w:szCs w:val="36"/>
                  <w:cs/>
                </w:rPr>
                <w:t>งก์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ชันอัพเดตซึ่งภายในจะมี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 for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เช็ค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map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ในแต่ละ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row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ว่าเป็นเลขอะไร ในกรณีนี้ให้ 0 คือพื้นดินธรรมดาที่ตัวละครสามารถเดินได้ ให้ 1 เป็นเส้นชัย</w:t>
              </w:r>
            </w:p>
            <w:p w14:paraId="2266A2B1" w14:textId="553D1CB4" w:rsidR="00F41762" w:rsidDel="00B96E35" w:rsidRDefault="005044DA">
              <w:pPr>
                <w:ind w:firstLine="720"/>
                <w:jc w:val="thaiDistribute"/>
                <w:rPr>
                  <w:del w:id="764" w:author="Atiwitch Muongsorn" w:date="2019-11-26T14:01:00Z"/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765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กำหนดให้เลข 9 แทนตัวละคร เมื่อเริ่มเกมจะทำการเปลี่ยนตำแหน่ง (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x, y)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ใดๆใน</w:t>
              </w:r>
            </w:p>
            <w:p w14:paraId="5BA16AA3" w14:textId="4C810C40" w:rsidR="00B96E35" w:rsidRDefault="00B96E35">
              <w:pPr>
                <w:ind w:firstLine="720"/>
                <w:jc w:val="thaiDistribute"/>
                <w:rPr>
                  <w:ins w:id="766" w:author="Atiwitch Muongsorn" w:date="2019-11-26T14:04:00Z"/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767" w:author="Atiwitch Muongsorn" w:date="2019-11-26T14:09:00Z">
                  <w:pPr>
                    <w:jc w:val="thaiDistribute"/>
                  </w:pPr>
                </w:pPrChange>
              </w:pPr>
              <w:ins w:id="768" w:author="Atiwitch Muongsorn" w:date="2019-11-26T14:01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 </w:t>
                </w:r>
              </w:ins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แมพให</w:t>
              </w:r>
              <w:ins w:id="769" w:author="Atiwitch Muongsorn" w:date="2019-11-26T14:02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้</w:t>
                </w:r>
              </w:ins>
              <w:del w:id="770" w:author="Atiwitch Muongsorn" w:date="2019-11-26T14:02:00Z">
                <w:r w:rsidR="005044DA" w:rsidRPr="002D6188" w:rsidDel="00B96E35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้กลาย</w:delText>
                </w:r>
              </w:del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เป็นเลข 9 </w:t>
              </w:r>
              <w:del w:id="771" w:author="Atiwitch Muongsorn" w:date="2019-11-26T14:02:00Z">
                <w:r w:rsidR="005044DA" w:rsidRPr="002D6188" w:rsidDel="00B96E35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หลัง</w:delText>
                </w:r>
              </w:del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จากนั้นฟังก์ชันอัพเดตจะทำการเปลี่ยนตำแหน่งที่ 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(x, y) 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ใดๆ</w:t>
              </w:r>
              <w:ins w:id="772" w:author="Atiwitch Muongsorn" w:date="2019-11-26T14:02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 </w:t>
                </w:r>
              </w:ins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บนหน้า</w:t>
              </w:r>
              <w:ins w:id="773" w:author="winJ" w:date="2019-11-25T23:54:00Z">
                <w:r w:rsidR="005A0614"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จอ</w:t>
                </w:r>
              </w:ins>
              <w:commentRangeStart w:id="774"/>
              <w:del w:id="775" w:author="Atiwitch Muongsorn" w:date="2019-11-26T14:08:00Z">
                <w:r w:rsidR="005044DA" w:rsidRPr="002D6188" w:rsidDel="00CC08CA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จาก</w:delText>
                </w:r>
                <w:commentRangeEnd w:id="774"/>
                <w:r w:rsidR="00B345BA" w:rsidDel="00CC08CA">
                  <w:rPr>
                    <w:rStyle w:val="CommentReference"/>
                    <w:rFonts w:cs="Angsana New"/>
                  </w:rPr>
                  <w:commentReference w:id="774"/>
                </w:r>
                <w:r w:rsidR="005044DA" w:rsidRPr="002D6188" w:rsidDel="00CC08CA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สูตร ใ</w:delText>
                </w:r>
              </w:del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ห้เป็นรูปตัวละคร</w:t>
              </w:r>
              <w:ins w:id="776" w:author="Atiwitch Muongsorn" w:date="2019-11-26T14:08:00Z">
                <w:r w:rsidR="00CC08CA"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 </w:t>
                </w:r>
                <w:r w:rsidR="00CC08CA"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โดยการกำหนดจุด 2 จุดบนหน้าจอ</w:t>
                </w:r>
              </w:ins>
              <w:ins w:id="777" w:author="Atiwitch Muongsorn" w:date="2019-11-26T14:09:00Z">
                <w:r w:rsidR="00CC08CA"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 จากสูตร</w:t>
                </w:r>
              </w:ins>
            </w:p>
            <w:p w14:paraId="0A6CE575" w14:textId="05338653" w:rsidR="00B96E35" w:rsidRDefault="00CC08CA" w:rsidP="00C4774B">
              <w:pPr>
                <w:ind w:firstLine="720"/>
                <w:jc w:val="thaiDistribute"/>
                <w:rPr>
                  <w:ins w:id="778" w:author="Atiwitch Muongsorn" w:date="2019-11-26T14:04:00Z"/>
                  <w:rFonts w:ascii="TH Sarabun New" w:hAnsi="TH Sarabun New" w:cs="TH Sarabun New"/>
                  <w:sz w:val="36"/>
                  <w:szCs w:val="36"/>
                </w:rPr>
              </w:pPr>
              <w:ins w:id="779" w:author="Atiwitch Muongsorn" w:date="2019-11-26T14:09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จุดที่ 1 จากสมการ </w:t>
                </w:r>
              </w:ins>
              <w:ins w:id="780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(</w:t>
                </w:r>
              </w:ins>
              <w:ins w:id="781" w:author="Atiwitch Muongsorn" w:date="2019-11-26T14:05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>y</w:t>
                </w:r>
              </w:ins>
              <w:ins w:id="782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 * </w:t>
                </w:r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</w:rPr>
                  <w:t>scale) + locationX + (padX *</w:t>
                </w:r>
              </w:ins>
              <w:ins w:id="783" w:author="Atiwitch Muongsorn" w:date="2019-11-26T14:06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 </w:t>
                </w:r>
              </w:ins>
              <w:ins w:id="784" w:author="Atiwitch Muongsorn" w:date="2019-11-26T14:07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>x</w:t>
                </w:r>
              </w:ins>
              <w:ins w:id="785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)</w:t>
                </w:r>
              </w:ins>
            </w:p>
            <w:p w14:paraId="49398F62" w14:textId="77777777" w:rsidR="00CC08CA" w:rsidRDefault="00CC08CA">
              <w:pPr>
                <w:ind w:firstLine="720"/>
                <w:jc w:val="thaiDistribute"/>
                <w:rPr>
                  <w:ins w:id="786" w:author="Atiwitch Muongsorn" w:date="2019-11-26T14:09:00Z"/>
                  <w:rFonts w:ascii="TH Sarabun New" w:hAnsi="TH Sarabun New" w:cs="TH Sarabun New"/>
                  <w:sz w:val="36"/>
                  <w:szCs w:val="36"/>
                </w:rPr>
                <w:pPrChange w:id="787" w:author="Atiwitch Muongsorn" w:date="2019-11-26T14:09:00Z">
                  <w:pPr>
                    <w:jc w:val="thaiDistribute"/>
                  </w:pPr>
                </w:pPrChange>
              </w:pPr>
              <w:ins w:id="788" w:author="Atiwitch Muongsorn" w:date="2019-11-26T14:09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จุดที่ 2 จากสมการ </w:t>
                </w:r>
              </w:ins>
              <w:ins w:id="789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(</w:t>
                </w:r>
              </w:ins>
              <w:ins w:id="790" w:author="Atiwitch Muongsorn" w:date="2019-11-26T14:07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x </w:t>
                </w:r>
              </w:ins>
              <w:ins w:id="791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 * </w:t>
                </w:r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scale) + locationY - (padY * </w:t>
                </w:r>
              </w:ins>
              <w:ins w:id="792" w:author="Atiwitch Muongsorn" w:date="2019-11-26T14:07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>x</w:t>
                </w:r>
              </w:ins>
              <w:ins w:id="793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) - </w:t>
                </w:r>
              </w:ins>
              <w:ins w:id="794" w:author="Atiwitch Muongsorn" w:date="2019-11-26T14:07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>picY</w:t>
                </w:r>
              </w:ins>
              <w:ins w:id="795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 + </w:t>
                </w:r>
              </w:ins>
              <w:ins w:id="796" w:author="Atiwitch Muongsorn" w:date="2019-11-26T14:07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>picX</w:t>
                </w:r>
              </w:ins>
            </w:p>
            <w:p w14:paraId="4E25D3D3" w14:textId="494CAEC8" w:rsidR="00CC08CA" w:rsidRDefault="00CC08CA" w:rsidP="00C4774B">
              <w:pPr>
                <w:jc w:val="thaiDistribute"/>
                <w:rPr>
                  <w:ins w:id="797" w:author="Atiwitch Muongsorn" w:date="2019-11-26T14:10:00Z"/>
                  <w:rFonts w:ascii="TH Sarabun New" w:hAnsi="TH Sarabun New" w:cs="TH Sarabun New"/>
                  <w:sz w:val="36"/>
                  <w:szCs w:val="36"/>
                </w:rPr>
              </w:pPr>
              <w:ins w:id="798" w:author="Atiwitch Muongsorn" w:date="2019-11-26T14:09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scale </w:t>
                </w:r>
              </w:ins>
              <w:ins w:id="799" w:author="Atiwitch Muongsorn" w:date="2019-11-26T14:10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ขนาดของรูปภาพจะใหญ่กี่เท่าจากรูปจริง</w:t>
                </w:r>
              </w:ins>
            </w:p>
            <w:p w14:paraId="7E591A12" w14:textId="5A27E5C1" w:rsidR="00CC08CA" w:rsidRDefault="00CC08CA" w:rsidP="00CC08CA">
              <w:pPr>
                <w:jc w:val="thaiDistribute"/>
                <w:rPr>
                  <w:ins w:id="800" w:author="Atiwitch Muongsorn" w:date="2019-11-26T14:12:00Z"/>
                  <w:rFonts w:ascii="TH Sarabun New" w:hAnsi="TH Sarabun New" w:cs="TH Sarabun New"/>
                  <w:sz w:val="36"/>
                  <w:szCs w:val="36"/>
                </w:rPr>
              </w:pPr>
              <w:ins w:id="801" w:author="Atiwitch Muongsorn" w:date="2019-11-26T14:10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locationX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ตำแหน่งเริ่มแรก</w:t>
                </w:r>
              </w:ins>
              <w:ins w:id="802" w:author="Atiwitch Muongsorn" w:date="2019-11-26T14:12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แนวแกน </w:t>
                </w:r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x </w:t>
                </w:r>
              </w:ins>
              <w:ins w:id="803" w:author="Atiwitch Muongsorn" w:date="2019-11-26T14:10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ที่จะวางรูปภาพ</w:t>
                </w:r>
              </w:ins>
              <w:ins w:id="804" w:author="Atiwitch Muongsorn" w:date="2019-11-26T14:12:00Z">
                <w:r w:rsidRPr="00CC08CA">
                  <w:rPr>
                    <w:rFonts w:ascii="TH Sarabun New" w:hAnsi="TH Sarabun New" w:cs="TH Sarabun New" w:hint="cs"/>
                    <w:sz w:val="36"/>
                    <w:szCs w:val="36"/>
                  </w:rPr>
                  <w:t xml:space="preserve"> </w:t>
                </w:r>
              </w:ins>
            </w:p>
            <w:p w14:paraId="468E71AA" w14:textId="6D3BC7E4" w:rsidR="00CC08CA" w:rsidRDefault="00CC08CA" w:rsidP="00C4774B">
              <w:pPr>
                <w:jc w:val="thaiDistribute"/>
                <w:rPr>
                  <w:ins w:id="805" w:author="Atiwitch Muongsorn" w:date="2019-11-26T14:11:00Z"/>
                  <w:rFonts w:ascii="TH Sarabun New" w:hAnsi="TH Sarabun New" w:cs="TH Sarabun New"/>
                  <w:sz w:val="36"/>
                  <w:szCs w:val="36"/>
                </w:rPr>
              </w:pPr>
              <w:ins w:id="806" w:author="Atiwitch Muongsorn" w:date="2019-11-26T14:12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locationY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ตำแหน่งเริ่มแรก</w:t>
                </w:r>
              </w:ins>
              <w:ins w:id="807" w:author="Atiwitch Muongsorn" w:date="2019-11-26T14:13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แนวแกน </w:t>
                </w:r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y </w:t>
                </w:r>
              </w:ins>
              <w:ins w:id="808" w:author="Atiwitch Muongsorn" w:date="2019-11-26T14:12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ที่จะวางรูปภาพ</w:t>
                </w:r>
              </w:ins>
            </w:p>
            <w:p w14:paraId="7E2CCF2C" w14:textId="16A6E4DE" w:rsidR="00CC08CA" w:rsidRDefault="00CC08CA" w:rsidP="00A30B76">
              <w:pPr>
                <w:jc w:val="thaiDistribute"/>
                <w:rPr>
                  <w:ins w:id="809" w:author="Atiwitch Muongsorn" w:date="2019-11-26T14:12:00Z"/>
                  <w:rFonts w:ascii="TH Sarabun New" w:hAnsi="TH Sarabun New" w:cs="TH Sarabun New"/>
                  <w:sz w:val="36"/>
                  <w:szCs w:val="36"/>
                </w:rPr>
              </w:pPr>
              <w:ins w:id="810" w:author="Atiwitch Muongsorn" w:date="2019-11-26T14:11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padX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ความกว้างของรูปภาพที่จะ</w:t>
                </w:r>
              </w:ins>
              <w:ins w:id="811" w:author="Atiwitch Muongsorn" w:date="2019-11-26T14:12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ต้องเผื่อไว้</w:t>
                </w:r>
              </w:ins>
            </w:p>
            <w:p w14:paraId="2C722FFF" w14:textId="500E8F9A" w:rsidR="00CC08CA" w:rsidRDefault="00CC08CA" w:rsidP="00A30B76">
              <w:pPr>
                <w:jc w:val="thaiDistribute"/>
                <w:rPr>
                  <w:ins w:id="812" w:author="Atiwitch Muongsorn" w:date="2019-11-26T14:13:00Z"/>
                  <w:rFonts w:ascii="TH Sarabun New" w:hAnsi="TH Sarabun New" w:cs="TH Sarabun New"/>
                  <w:sz w:val="36"/>
                  <w:szCs w:val="36"/>
                </w:rPr>
              </w:pPr>
              <w:ins w:id="813" w:author="Atiwitch Muongsorn" w:date="2019-11-26T14:13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>p</w:t>
                </w:r>
              </w:ins>
              <w:ins w:id="814" w:author="Atiwitch Muongsorn" w:date="2019-11-26T14:12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adY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ความยาวของรูปภาพที่จะต้องเผื่อไว้</w:t>
                </w:r>
              </w:ins>
            </w:p>
            <w:p w14:paraId="1DDA0294" w14:textId="2980C922" w:rsidR="00CC08CA" w:rsidRDefault="00CC08CA" w:rsidP="00A30B76">
              <w:pPr>
                <w:jc w:val="thaiDistribute"/>
                <w:rPr>
                  <w:ins w:id="815" w:author="Atiwitch Muongsorn" w:date="2019-11-26T14:13:00Z"/>
                  <w:rFonts w:ascii="TH Sarabun New" w:hAnsi="TH Sarabun New" w:cs="TH Sarabun New"/>
                  <w:sz w:val="36"/>
                  <w:szCs w:val="36"/>
                </w:rPr>
              </w:pPr>
              <w:ins w:id="816" w:author="Atiwitch Muongsorn" w:date="2019-11-26T14:13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picX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ความกว้างของรูปแบบต้นฉบับ</w:t>
                </w:r>
              </w:ins>
            </w:p>
            <w:p w14:paraId="5EF9E655" w14:textId="77777777" w:rsidR="00A30B76" w:rsidRDefault="00CC08CA" w:rsidP="00D91D16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ins w:id="817" w:author="Atiwitch Muongsorn" w:date="2019-11-26T14:13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picY </w:t>
                </w:r>
              </w:ins>
              <w:ins w:id="818" w:author="Atiwitch Muongsorn" w:date="2019-11-26T14:14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ความยาวของรูปแบบต้นฉบับ</w:t>
                </w:r>
              </w:ins>
            </w:p>
          </w:sdtContent>
        </w:sdt>
      </w:sdtContent>
    </w:sdt>
    <w:p w14:paraId="09025655" w14:textId="77777777" w:rsidR="006A58CC" w:rsidRDefault="00863E41" w:rsidP="00C4774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แผ</w:t>
      </w:r>
      <w:r w:rsidR="006A58CC" w:rsidRPr="002D6188">
        <w:rPr>
          <w:rFonts w:ascii="TH Sarabun New" w:hAnsi="TH Sarabun New" w:cs="TH Sarabun New"/>
          <w:b/>
          <w:bCs/>
          <w:sz w:val="36"/>
          <w:szCs w:val="36"/>
          <w:cs/>
        </w:rPr>
        <w:t>นการดำเนินงาน</w:t>
      </w:r>
    </w:p>
    <w:p w14:paraId="45C5A7C9" w14:textId="092D2FDB" w:rsidR="002B49CF" w:rsidRPr="002B49CF" w:rsidRDefault="002B49CF" w:rsidP="002B49CF">
      <w:pPr>
        <w:pStyle w:val="Caption"/>
        <w:keepNext/>
        <w:jc w:val="thaiDistribute"/>
        <w:rPr>
          <w:rFonts w:ascii="TH Sarabun New" w:hAnsi="TH Sarabun New" w:cs="TH Sarabun New"/>
          <w:sz w:val="28"/>
          <w:szCs w:val="28"/>
        </w:rPr>
      </w:pPr>
      <w:r w:rsidRPr="002B0CF2">
        <w:rPr>
          <w:rFonts w:ascii="TH Sarabun New" w:hAnsi="TH Sarabun New" w:cs="TH Sarabun New"/>
          <w:sz w:val="28"/>
          <w:szCs w:val="28"/>
          <w:cs/>
          <w:rPrChange w:id="819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t xml:space="preserve">ตาราง </w:t>
      </w:r>
      <w:r w:rsidRPr="002B0CF2">
        <w:rPr>
          <w:rFonts w:ascii="TH Sarabun New" w:hAnsi="TH Sarabun New" w:cs="TH Sarabun New"/>
          <w:sz w:val="28"/>
          <w:szCs w:val="28"/>
          <w:cs/>
          <w:rPrChange w:id="820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fldChar w:fldCharType="begin"/>
      </w:r>
      <w:r w:rsidRPr="002B0CF2">
        <w:rPr>
          <w:rFonts w:ascii="TH Sarabun New" w:hAnsi="TH Sarabun New" w:cs="TH Sarabun New"/>
          <w:sz w:val="28"/>
          <w:szCs w:val="28"/>
          <w:cs/>
          <w:rPrChange w:id="821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instrText xml:space="preserve"> </w:instrText>
      </w:r>
      <w:r w:rsidRPr="002B0CF2">
        <w:rPr>
          <w:rFonts w:ascii="TH Sarabun New" w:hAnsi="TH Sarabun New" w:cs="TH Sarabun New"/>
          <w:sz w:val="28"/>
          <w:szCs w:val="28"/>
          <w:rPrChange w:id="822" w:author="Atiwitch Muongsorn" w:date="2019-11-26T14:27:00Z">
            <w:rPr>
              <w:rFonts w:asciiTheme="majorBidi" w:hAnsiTheme="majorBidi" w:cstheme="majorBidi"/>
              <w:sz w:val="28"/>
              <w:szCs w:val="28"/>
            </w:rPr>
          </w:rPrChange>
        </w:rPr>
        <w:instrText xml:space="preserve">SEQ </w:instrText>
      </w:r>
      <w:r w:rsidRPr="002B0CF2">
        <w:rPr>
          <w:rFonts w:ascii="TH Sarabun New" w:hAnsi="TH Sarabun New" w:cs="TH Sarabun New"/>
          <w:sz w:val="28"/>
          <w:szCs w:val="28"/>
          <w:cs/>
          <w:rPrChange w:id="823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instrText xml:space="preserve">ตาราง </w:instrText>
      </w:r>
      <w:r w:rsidRPr="002B0CF2">
        <w:rPr>
          <w:rFonts w:ascii="TH Sarabun New" w:hAnsi="TH Sarabun New" w:cs="TH Sarabun New"/>
          <w:sz w:val="28"/>
          <w:szCs w:val="28"/>
          <w:rPrChange w:id="824" w:author="Atiwitch Muongsorn" w:date="2019-11-26T14:27:00Z">
            <w:rPr>
              <w:rFonts w:asciiTheme="majorBidi" w:hAnsiTheme="majorBidi" w:cstheme="majorBidi"/>
              <w:sz w:val="28"/>
              <w:szCs w:val="28"/>
            </w:rPr>
          </w:rPrChange>
        </w:rPr>
        <w:instrText>\* ARABIC</w:instrText>
      </w:r>
      <w:r w:rsidRPr="002B0CF2">
        <w:rPr>
          <w:rFonts w:ascii="TH Sarabun New" w:hAnsi="TH Sarabun New" w:cs="TH Sarabun New"/>
          <w:sz w:val="28"/>
          <w:szCs w:val="28"/>
          <w:cs/>
          <w:rPrChange w:id="825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instrText xml:space="preserve"> </w:instrText>
      </w:r>
      <w:r w:rsidRPr="002B0CF2">
        <w:rPr>
          <w:rFonts w:ascii="TH Sarabun New" w:hAnsi="TH Sarabun New" w:cs="TH Sarabun New"/>
          <w:sz w:val="28"/>
          <w:szCs w:val="28"/>
          <w:cs/>
          <w:rPrChange w:id="826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fldChar w:fldCharType="separate"/>
      </w:r>
      <w:r>
        <w:rPr>
          <w:rFonts w:ascii="TH Sarabun New" w:hAnsi="TH Sarabun New" w:cs="TH Sarabun New"/>
          <w:noProof/>
          <w:sz w:val="28"/>
          <w:szCs w:val="28"/>
          <w:cs/>
        </w:rPr>
        <w:t>1</w:t>
      </w:r>
      <w:r w:rsidRPr="002B0CF2">
        <w:rPr>
          <w:rFonts w:ascii="TH Sarabun New" w:hAnsi="TH Sarabun New" w:cs="TH Sarabun New"/>
          <w:sz w:val="28"/>
          <w:szCs w:val="28"/>
          <w:cs/>
          <w:rPrChange w:id="827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fldChar w:fldCharType="end"/>
      </w:r>
      <w:r w:rsidRPr="002B0CF2">
        <w:rPr>
          <w:rFonts w:ascii="TH Sarabun New" w:hAnsi="TH Sarabun New" w:cs="TH Sarabun New"/>
          <w:sz w:val="28"/>
          <w:szCs w:val="28"/>
          <w:cs/>
          <w:rPrChange w:id="828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t xml:space="preserve"> แผนการดำเนินงาน</w:t>
      </w:r>
    </w:p>
    <w:tbl>
      <w:tblPr>
        <w:tblStyle w:val="TableGrid"/>
        <w:tblW w:w="5296" w:type="pct"/>
        <w:tblLook w:val="04A0" w:firstRow="1" w:lastRow="0" w:firstColumn="1" w:lastColumn="0" w:noHBand="0" w:noVBand="1"/>
      </w:tblPr>
      <w:tblGrid>
        <w:gridCol w:w="1005"/>
        <w:gridCol w:w="1827"/>
        <w:gridCol w:w="815"/>
        <w:gridCol w:w="822"/>
        <w:gridCol w:w="830"/>
        <w:gridCol w:w="856"/>
        <w:gridCol w:w="808"/>
        <w:gridCol w:w="832"/>
        <w:gridCol w:w="1024"/>
        <w:gridCol w:w="1085"/>
      </w:tblGrid>
      <w:tr w:rsidR="00416B8C" w:rsidRPr="002D6188" w14:paraId="43C340FD" w14:textId="77777777" w:rsidTr="0094500C">
        <w:trPr>
          <w:trHeight w:val="435"/>
        </w:trPr>
        <w:tc>
          <w:tcPr>
            <w:tcW w:w="510" w:type="pct"/>
            <w:vMerge w:val="restart"/>
            <w:vAlign w:val="center"/>
          </w:tcPr>
          <w:p w14:paraId="39B6C2A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29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ลำดับ</w:t>
            </w:r>
          </w:p>
        </w:tc>
        <w:tc>
          <w:tcPr>
            <w:tcW w:w="903" w:type="pct"/>
            <w:vMerge w:val="restart"/>
            <w:vAlign w:val="center"/>
          </w:tcPr>
          <w:p w14:paraId="3356A7A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0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กิจกรรม</w:t>
            </w:r>
          </w:p>
        </w:tc>
        <w:tc>
          <w:tcPr>
            <w:tcW w:w="2096" w:type="pct"/>
            <w:gridSpan w:val="5"/>
          </w:tcPr>
          <w:p w14:paraId="1E6BB9B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31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ปี 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ศ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.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-1588071372"/>
                <w:placeholder>
                  <w:docPart w:val="7BE4DA72A12A44909D4F1AAAE1D9463B"/>
                </w:placeholder>
              </w:sdtPr>
              <w:sdtEndPr/>
              <w:sdtContent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>2562</w:t>
                </w:r>
              </w:sdtContent>
            </w:sdt>
          </w:p>
        </w:tc>
        <w:tc>
          <w:tcPr>
            <w:tcW w:w="1491" w:type="pct"/>
            <w:gridSpan w:val="3"/>
          </w:tcPr>
          <w:p w14:paraId="25BFA25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2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ปี 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ศ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.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-598418300"/>
                <w:placeholder>
                  <w:docPart w:val="2C586BFB36BA4F1D9B364AC430BB5F97"/>
                </w:placeholder>
              </w:sdtPr>
              <w:sdtEndPr/>
              <w:sdtContent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>2563</w:t>
                </w:r>
              </w:sdtContent>
            </w:sdt>
          </w:p>
        </w:tc>
      </w:tr>
      <w:tr w:rsidR="00416B8C" w:rsidRPr="002D6188" w14:paraId="28BF6269" w14:textId="77777777" w:rsidTr="0094500C">
        <w:trPr>
          <w:trHeight w:val="448"/>
        </w:trPr>
        <w:tc>
          <w:tcPr>
            <w:tcW w:w="510" w:type="pct"/>
            <w:vMerge/>
          </w:tcPr>
          <w:p w14:paraId="34A106E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pPrChange w:id="833" w:author="Atiwitch Muongsorn" w:date="2019-11-26T13:40:00Z">
                <w:pPr>
                  <w:jc w:val="thaiDistribute"/>
                </w:pPr>
              </w:pPrChange>
            </w:pPr>
          </w:p>
        </w:tc>
        <w:tc>
          <w:tcPr>
            <w:tcW w:w="903" w:type="pct"/>
            <w:vMerge/>
          </w:tcPr>
          <w:p w14:paraId="209268F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pPrChange w:id="834" w:author="Atiwitch Muongsorn" w:date="2019-11-26T13:40:00Z">
                <w:pPr>
                  <w:jc w:val="thaiDistribute"/>
                </w:pPr>
              </w:pPrChange>
            </w:pPr>
          </w:p>
        </w:tc>
        <w:tc>
          <w:tcPr>
            <w:tcW w:w="414" w:type="pct"/>
          </w:tcPr>
          <w:p w14:paraId="2BD29E0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5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ส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17" w:type="pct"/>
          </w:tcPr>
          <w:p w14:paraId="4A0576D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36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ย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21" w:type="pct"/>
          </w:tcPr>
          <w:p w14:paraId="4EADF3F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37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ต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34" w:type="pct"/>
          </w:tcPr>
          <w:p w14:paraId="027467D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38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ย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10" w:type="pct"/>
          </w:tcPr>
          <w:p w14:paraId="46BFEC7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39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ธ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22" w:type="pct"/>
          </w:tcPr>
          <w:p w14:paraId="4BE01AE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0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ม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519" w:type="pct"/>
          </w:tcPr>
          <w:p w14:paraId="6F75EAA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41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550" w:type="pct"/>
          </w:tcPr>
          <w:p w14:paraId="19B92DB1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42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มี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</w:tr>
      <w:tr w:rsidR="00416B8C" w:rsidRPr="002D6188" w14:paraId="1AFF09E9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512F13B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43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1.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982689574"/>
            <w:placeholder>
              <w:docPart w:val="25A6262110CE4575954C7B988CFC99DC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1614F8FA" w14:textId="4FA124B6" w:rsidR="00416B8C" w:rsidRPr="002D6188" w:rsidRDefault="00FA3B74">
                <w:pPr>
                  <w:jc w:val="thaiDistribute"/>
                  <w:rPr>
                    <w:rFonts w:ascii="TH Sarabun New" w:hAnsi="TH Sarabun New" w:cs="TH Sarabun New"/>
                    <w:sz w:val="36"/>
                    <w:szCs w:val="36"/>
                  </w:rPr>
                  <w:pPrChange w:id="844" w:author="Atiwitch Muongsorn" w:date="2019-11-26T13:40:00Z">
                    <w:pPr/>
                  </w:pPrChange>
                </w:pPr>
                <w:ins w:id="845" w:author="Atiwitch Muongsorn" w:date="2019-11-26T14:15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พบอาจารย์</w:t>
                  </w:r>
                </w:ins>
                <w:del w:id="846" w:author="Atiwitch Muongsorn" w:date="2019-11-26T14:15:00Z">
                  <w:r w:rsidR="00416B8C"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  <w:delText>หา</w:delText>
                  </w:r>
                </w:del>
                <w:r w:rsidR="00416B8C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ที่ปรึกษา</w:t>
                </w:r>
              </w:p>
            </w:tc>
          </w:sdtContent>
        </w:sdt>
        <w:tc>
          <w:tcPr>
            <w:tcW w:w="414" w:type="pct"/>
            <w:shd w:val="clear" w:color="auto" w:fill="FFC000"/>
            <w:vAlign w:val="center"/>
          </w:tcPr>
          <w:p w14:paraId="3DA054F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shd w:val="clear" w:color="auto" w:fill="FFC000"/>
            <w:vAlign w:val="center"/>
          </w:tcPr>
          <w:p w14:paraId="4AE7EF1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3ECBB55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27F7E993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6CC87D9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62883911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1F02283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30CD235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4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26A96CA0" w14:textId="77777777" w:rsidTr="0094500C">
        <w:trPr>
          <w:trHeight w:val="422"/>
        </w:trPr>
        <w:tc>
          <w:tcPr>
            <w:tcW w:w="510" w:type="pct"/>
            <w:vAlign w:val="center"/>
          </w:tcPr>
          <w:p w14:paraId="452BE73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55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2.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506143537"/>
            <w:placeholder>
              <w:docPart w:val="DBDBEFCD8B3F49ED90925583FE73C7B9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405306D2" w14:textId="358A3D7D" w:rsidR="00416B8C" w:rsidRPr="002D6188" w:rsidRDefault="00416B8C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56" w:author="Atiwitch Muongsorn" w:date="2019-11-26T14:15:00Z">
                    <w:pPr/>
                  </w:pPrChange>
                </w:pPr>
                <w:del w:id="857" w:author="Atiwitch Muongsorn" w:date="2019-11-26T14:15:00Z"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  <w:delText xml:space="preserve">ทำ </w:delText>
                  </w:r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 xml:space="preserve">Demo </w:delText>
                  </w:r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  <w:delText>เกม</w:delText>
                  </w:r>
                </w:del>
                <w:ins w:id="858" w:author="Atiwitch Muongsorn" w:date="2019-11-26T14:15:00Z">
                  <w:r w:rsidR="00FA3B74"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สร้างเกมต้นแบบ</w:t>
                  </w:r>
                </w:ins>
              </w:p>
            </w:tc>
          </w:sdtContent>
        </w:sdt>
        <w:tc>
          <w:tcPr>
            <w:tcW w:w="414" w:type="pct"/>
            <w:vAlign w:val="center"/>
          </w:tcPr>
          <w:p w14:paraId="4C398333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556B1E5B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shd w:val="clear" w:color="auto" w:fill="FFC000"/>
            <w:vAlign w:val="center"/>
          </w:tcPr>
          <w:p w14:paraId="0978794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shd w:val="clear" w:color="auto" w:fill="FFC000"/>
            <w:vAlign w:val="center"/>
          </w:tcPr>
          <w:p w14:paraId="6DD25C8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3A35AEC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387E86B8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690321C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5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383490F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6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09E111EA" w14:textId="77777777" w:rsidTr="0094500C">
        <w:trPr>
          <w:trHeight w:val="872"/>
        </w:trPr>
        <w:tc>
          <w:tcPr>
            <w:tcW w:w="510" w:type="pct"/>
            <w:vAlign w:val="center"/>
          </w:tcPr>
          <w:p w14:paraId="4CB90121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67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3.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1215859426"/>
            <w:placeholder>
              <w:docPart w:val="936DA813FD0E47E6B85FDAEF8F80A314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706D2202" w14:textId="63286DB3" w:rsidR="00416B8C" w:rsidRPr="002D6188" w:rsidRDefault="00A30B76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68" w:author="Atiwitch Muongsorn" w:date="2019-11-26T13:40:00Z">
                    <w:pPr/>
                  </w:pPrChange>
                </w:pPr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พบกรรมการ และนำเสนอ</w:t>
                </w:r>
              </w:p>
            </w:tc>
          </w:sdtContent>
        </w:sdt>
        <w:tc>
          <w:tcPr>
            <w:tcW w:w="414" w:type="pct"/>
            <w:vAlign w:val="center"/>
          </w:tcPr>
          <w:p w14:paraId="25BE8A7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19D27B5B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3AD3052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shd w:val="clear" w:color="auto" w:fill="FFC000"/>
            <w:vAlign w:val="center"/>
          </w:tcPr>
          <w:p w14:paraId="4C79CB1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shd w:val="clear" w:color="auto" w:fill="FFC000"/>
            <w:vAlign w:val="center"/>
          </w:tcPr>
          <w:p w14:paraId="7770F8F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shd w:val="clear" w:color="auto" w:fill="FFC000"/>
            <w:vAlign w:val="center"/>
          </w:tcPr>
          <w:p w14:paraId="440CCE43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3A51BDC7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5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6CEA422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6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3AE84322" w14:textId="77777777" w:rsidTr="0094500C">
        <w:trPr>
          <w:trHeight w:val="872"/>
        </w:trPr>
        <w:tc>
          <w:tcPr>
            <w:tcW w:w="510" w:type="pct"/>
            <w:vAlign w:val="center"/>
          </w:tcPr>
          <w:p w14:paraId="1A78EED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77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4.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2090191079"/>
            <w:placeholder>
              <w:docPart w:val="C86BCC7317EB493E9CC0385BA342E429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2C70583F" w14:textId="7E93D5EB" w:rsidR="00416B8C" w:rsidRPr="002D6188" w:rsidRDefault="00FA3B74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78" w:author="Atiwitch Muongsorn" w:date="2019-11-26T14:16:00Z">
                    <w:pPr/>
                  </w:pPrChange>
                </w:pPr>
                <w:ins w:id="879" w:author="Atiwitch Muongsorn" w:date="2019-11-26T14:16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สร้างฟังค์ชั่น</w:t>
                  </w:r>
                </w:ins>
                <w:del w:id="880" w:author="Atiwitch Muongsorn" w:date="2019-11-26T14:16:00Z">
                  <w:r w:rsidR="00416B8C"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 xml:space="preserve">Compiler </w:delText>
                  </w:r>
                </w:del>
                <w:ins w:id="881" w:author="Atiwitch Muongsorn" w:date="2019-11-26T14:16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 xml:space="preserve"> </w:t>
                  </w:r>
                </w:ins>
                <w:r w:rsidR="00416B8C"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>If</w:t>
                </w:r>
                <w:ins w:id="882" w:author="Atiwitch Muongsorn" w:date="2019-11-26T14:16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 xml:space="preserve"> และ</w:t>
                  </w:r>
                </w:ins>
                <w:del w:id="883" w:author="Atiwitch Muongsorn" w:date="2019-11-26T14:16:00Z">
                  <w:r w:rsidR="00416B8C"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>,</w:delText>
                  </w:r>
                </w:del>
                <w:r w:rsidR="00416B8C"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 While</w:t>
                </w:r>
              </w:p>
            </w:tc>
          </w:sdtContent>
        </w:sdt>
        <w:tc>
          <w:tcPr>
            <w:tcW w:w="414" w:type="pct"/>
            <w:vAlign w:val="center"/>
          </w:tcPr>
          <w:p w14:paraId="6CF6390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3CF7DBE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5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0BBCE71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6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68FA4EF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shd w:val="clear" w:color="auto" w:fill="FFC000" w:themeFill="accent4"/>
            <w:vAlign w:val="center"/>
          </w:tcPr>
          <w:p w14:paraId="65B381D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shd w:val="clear" w:color="auto" w:fill="FFC000"/>
            <w:vAlign w:val="center"/>
          </w:tcPr>
          <w:p w14:paraId="3288EC7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shd w:val="clear" w:color="auto" w:fill="FFC000"/>
            <w:vAlign w:val="center"/>
          </w:tcPr>
          <w:p w14:paraId="49E4AFD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653B2C7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1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7AFBC543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7B6438C7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92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5.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832878934"/>
            <w:placeholder>
              <w:docPart w:val="6E08C49716574653B25863B50D02E0A7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4EE32ACB" w14:textId="2D7E8418" w:rsidR="00416B8C" w:rsidRPr="002D6188" w:rsidRDefault="00416B8C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93" w:author="Atiwitch Muongsorn" w:date="2019-11-26T14:16:00Z">
                    <w:pPr/>
                  </w:pPrChange>
                </w:pPr>
                <w:del w:id="894" w:author="Atiwitch Muongsorn" w:date="2019-11-26T14:16:00Z"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>Game Design</w:delText>
                  </w:r>
                </w:del>
                <w:ins w:id="895" w:author="Atiwitch Muongsorn" w:date="2019-11-26T14:16:00Z">
                  <w:r w:rsidR="00FA3B74"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ออกแบบเกมเพิ่มเติม</w:t>
                  </w:r>
                </w:ins>
              </w:p>
            </w:tc>
          </w:sdtContent>
        </w:sdt>
        <w:tc>
          <w:tcPr>
            <w:tcW w:w="414" w:type="pct"/>
            <w:vAlign w:val="center"/>
          </w:tcPr>
          <w:p w14:paraId="7BED9B5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6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656E350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4FF4F2E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031886C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5EF8475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shd w:val="clear" w:color="auto" w:fill="FFC000"/>
            <w:vAlign w:val="center"/>
          </w:tcPr>
          <w:p w14:paraId="75D6429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shd w:val="clear" w:color="auto" w:fill="FFC000"/>
            <w:vAlign w:val="center"/>
          </w:tcPr>
          <w:p w14:paraId="37C5146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shd w:val="clear" w:color="auto" w:fill="FFC000"/>
            <w:vAlign w:val="center"/>
          </w:tcPr>
          <w:p w14:paraId="1EACE8A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903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50B93CB2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27CB8DC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904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6.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394669830"/>
            <w:placeholder>
              <w:docPart w:val="6C85F7BE57204E8793801DE808768D7F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470A0D0A" w14:textId="3123E22E" w:rsidR="00416B8C" w:rsidRPr="002D6188" w:rsidRDefault="00416B8C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905" w:author="Atiwitch Muongsorn" w:date="2019-11-26T14:16:00Z">
                    <w:pPr/>
                  </w:pPrChange>
                </w:pPr>
                <w:del w:id="906" w:author="Atiwitch Muongsorn" w:date="2019-11-26T14:16:00Z"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>Graphic</w:delText>
                  </w:r>
                </w:del>
                <w:ins w:id="907" w:author="Atiwitch Muongsorn" w:date="2019-11-26T14:16:00Z">
                  <w:r w:rsidR="00FA3B74"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ปรับปรุงภาพ</w:t>
                  </w:r>
                </w:ins>
              </w:p>
            </w:tc>
          </w:sdtContent>
        </w:sdt>
        <w:tc>
          <w:tcPr>
            <w:tcW w:w="414" w:type="pct"/>
            <w:vAlign w:val="center"/>
          </w:tcPr>
          <w:p w14:paraId="67A30FF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75A9A1E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07B4BC7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3BAFC94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61C94F4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02F44B1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shd w:val="clear" w:color="auto" w:fill="FFC000"/>
            <w:vAlign w:val="center"/>
          </w:tcPr>
          <w:p w14:paraId="70F260F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shd w:val="clear" w:color="auto" w:fill="FFC000"/>
            <w:vAlign w:val="center"/>
          </w:tcPr>
          <w:p w14:paraId="1D7EBDE0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5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1B3BBE07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6D5A5C9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916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7.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143984030"/>
            <w:placeholder>
              <w:docPart w:val="0462792D98A44D72AF9F689CFC1F2F44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3E9FFF14" w14:textId="5222593A" w:rsidR="00416B8C" w:rsidRPr="002D6188" w:rsidRDefault="00A30B76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917" w:author="Atiwitch Muongsorn" w:date="2019-11-26T13:40:00Z">
                    <w:pPr/>
                  </w:pPrChange>
                </w:pPr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นำเสนอโครงงาน</w:t>
                </w:r>
              </w:p>
            </w:tc>
          </w:sdtContent>
        </w:sdt>
        <w:tc>
          <w:tcPr>
            <w:tcW w:w="414" w:type="pct"/>
            <w:vAlign w:val="center"/>
          </w:tcPr>
          <w:p w14:paraId="1B09687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52F9CB5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1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53FB8DB8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2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7478AB00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2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54451310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2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78F9349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2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0B634E4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2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shd w:val="clear" w:color="auto" w:fill="FFC000" w:themeFill="accent4"/>
            <w:vAlign w:val="center"/>
          </w:tcPr>
          <w:p w14:paraId="7BBF20A8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25" w:author="Atiwitch Muongsorn" w:date="2019-11-26T13:40:00Z">
                <w:pPr>
                  <w:jc w:val="center"/>
                </w:pPr>
              </w:pPrChange>
            </w:pPr>
          </w:p>
        </w:tc>
      </w:tr>
    </w:tbl>
    <w:p w14:paraId="5DF5CEEF" w14:textId="77777777" w:rsidR="006A58CC" w:rsidRPr="002D6188" w:rsidRDefault="009B3496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926" w:author="Atiwitch Muongsorn" w:date="2019-11-26T13:40:00Z">
          <w:pPr/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sdt>
      <w:sdtPr>
        <w:rPr>
          <w:rFonts w:ascii="TH Sarabun New" w:eastAsiaTheme="minorHAnsi" w:hAnsi="TH Sarabun New" w:cs="TH Sarabun New"/>
          <w:b w:val="0"/>
          <w:bCs w:val="0"/>
          <w:color w:val="auto"/>
          <w:sz w:val="36"/>
          <w:szCs w:val="36"/>
        </w:rPr>
        <w:id w:val="-9380911"/>
        <w:docPartObj>
          <w:docPartGallery w:val="Bibliographies"/>
          <w:docPartUnique/>
        </w:docPartObj>
      </w:sdtPr>
      <w:sdtEndPr>
        <w:rPr>
          <w:rFonts w:eastAsia="SimSun"/>
          <w:color w:val="000000" w:themeColor="text1"/>
        </w:rPr>
      </w:sdtEndPr>
      <w:sdtContent>
        <w:p w14:paraId="3A109019" w14:textId="77777777" w:rsidR="00466234" w:rsidRPr="002D6188" w:rsidRDefault="00466234">
          <w:pPr>
            <w:pStyle w:val="Heading1"/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927" w:author="Atiwitch Muongsorn" w:date="2019-11-26T13:40:00Z">
              <w:pPr>
                <w:pStyle w:val="Heading1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เอกสารอ้างอิง</w:t>
          </w:r>
        </w:p>
        <w:sdt>
          <w:sdtPr>
            <w:rPr>
              <w:rFonts w:ascii="TH Sarabun New" w:hAnsi="TH Sarabun New" w:cs="TH Sarabun New"/>
              <w:sz w:val="36"/>
              <w:szCs w:val="36"/>
            </w:rPr>
            <w:id w:val="-573587230"/>
            <w:bibliography/>
          </w:sdtPr>
          <w:sdtEndPr/>
          <w:sdtContent>
            <w:p w14:paraId="1CF5C11E" w14:textId="525D02D2" w:rsidR="00391AAA" w:rsidRPr="002D6188" w:rsidRDefault="00391AAA" w:rsidP="00C4774B">
              <w:pPr>
                <w:jc w:val="thaiDistribute"/>
                <w:rPr>
                  <w:rFonts w:ascii="TH Sarabun New" w:hAnsi="TH Sarabun New" w:cs="TH Sarabun New"/>
                  <w:color w:val="AEAAAA" w:themeColor="background2" w:themeShade="BF"/>
                  <w:sz w:val="36"/>
                  <w:szCs w:val="36"/>
                </w:rPr>
              </w:pPr>
            </w:p>
            <w:p w14:paraId="1AFE58AB" w14:textId="31EA3603" w:rsidR="00746430" w:rsidRPr="002D6188" w:rsidRDefault="0062255A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928" w:author="Atiwitch Muongsorn" w:date="2019-11-26T13:40:00Z">
                  <w:pPr/>
                </w:pPrChange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[1]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ปณิธิ เนติ นันทน์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ชลธร อริยปิติพันธ์. การศึกษาผลสัมฤทธิ์ โครงการเตรียมความพร้อมทาง ด้านคอมพิวเตอร์ของนักศึกษาใหม่คณะวิทยาศาสตร์และเทคโนโลยีมหาวิทยาลัยกรุงเทพ.</w:t>
              </w:r>
            </w:p>
            <w:p w14:paraId="2A25984B" w14:textId="5CEA6EE9" w:rsidR="00613417" w:rsidRPr="002D6188" w:rsidRDefault="0062255A" w:rsidP="00C4774B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2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]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ประสงค์ อุทัย และ คณะ.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2012).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การ ศึกษาเปรียบเทียบผลสัมฤทธิ์ ในทางการเรียนและ ความชอบจากการสอนโดยใช้เกมกับการสอนปกติ: ในวิชาพื้นฐานคอมพิวเตอร์และเทคโนโลยี สารสนเทศ.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Veridian E-Journal, Silpakorn University (Humanities, Social Sciences and arts)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5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(1), 476-485</w:t>
              </w:r>
            </w:p>
            <w:p w14:paraId="4CC5F482" w14:textId="2B98BB91" w:rsidR="00613417" w:rsidRPr="002D6188" w:rsidRDefault="0062255A" w:rsidP="00A30B76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3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]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อัญชลี อิน ถา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ภาสกร เรืองรอง.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2016).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การพัฒนา บทเรียนบนแท็บเล็ตพีซีร่วมกับการ จัดการเรียนรู้โดยใช้เกม เรื่องการเสริมสร้างสุขภาพในวัยเด็กสำหรับนักเรียน ชั้น ประถมศึกษา ปีที่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2. 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EDUCATION NARESUAN UNIVERSITY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18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(4), 324-333.</w:t>
              </w:r>
            </w:p>
            <w:p w14:paraId="4162216A" w14:textId="16E7DB90" w:rsidR="00613417" w:rsidRPr="002D6188" w:rsidRDefault="0062255A" w:rsidP="00A30B76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4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]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ธนสาร รุจิรา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ปานจิตร์ หลงประดิษฐ์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ณัฐชา เดชดำรง.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2015).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เกมส่งเสริมการเรียนรู้ แบบผสมผสาน เรื่องการประกอเครื่องคอมพิวเตอร์.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Information Technology Management and Innovation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2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(1), 19-27.</w:t>
              </w:r>
            </w:p>
            <w:p w14:paraId="03893B01" w14:textId="1EA2E9DD" w:rsidR="00644EFF" w:rsidRPr="002D6188" w:rsidRDefault="0062255A" w:rsidP="00A30B76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5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]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บัญญพนต์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พูลสวัสดิ์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พนมพร ดอกประโคน.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2016). Visual Programming and Computational Thinking Game.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Information Science and Technology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6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(2), 9-16</w:t>
              </w:r>
            </w:p>
            <w:p w14:paraId="71EEF5F4" w14:textId="7363E144" w:rsidR="003F353B" w:rsidRPr="002D6188" w:rsidRDefault="0062255A" w:rsidP="0009312C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6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]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ราตรี สุภาเฮือง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วชิระ อินทร์อุดม. (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2011).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การพัฒนาเกมการสอนบนเว็บเรื่องการสื่อสาร ข้อมูลสำหรับนักเรียนชั้นมัธยมศึกษาปีที่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4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โรงเรียนขอนแก่นวิทยา ย น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2. </w:t>
              </w:r>
              <w:r w:rsidR="00644EFF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Education Khon Kaen University (Graduate Studies Research)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44EFF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5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(3), 81-86</w:t>
              </w:r>
            </w:p>
            <w:p w14:paraId="4AD609B1" w14:textId="2848065C" w:rsidR="006B52EA" w:rsidRPr="00A30B76" w:rsidDel="00FA3B74" w:rsidRDefault="00F41762">
              <w:pPr>
                <w:jc w:val="thaiDistribute"/>
                <w:rPr>
                  <w:del w:id="929" w:author="Atiwitch Muongsorn" w:date="2019-11-26T14:15:00Z"/>
                  <w:rFonts w:ascii="TH Sarabun New" w:hAnsi="TH Sarabun New" w:cs="TH Sarabun New"/>
                  <w:sz w:val="36"/>
                  <w:szCs w:val="36"/>
                  <w:cs/>
                </w:rPr>
                <w:pPrChange w:id="930" w:author="Atiwitch Muongsorn" w:date="2019-11-26T13:40:00Z">
                  <w:pPr/>
                </w:pPrChange>
              </w:pPr>
              <w:r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[7]</w:t>
              </w:r>
              <w:r w:rsidR="0062255A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 </w:t>
              </w:r>
              <w:r w:rsidR="003F353B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Dondlinger, M.J., 2007. Educational video game design: A review of the literature. </w:t>
              </w:r>
              <w:r w:rsidR="003F353B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applied educational technology</w:t>
              </w:r>
              <w:r w:rsidR="003F353B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3F353B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4</w:t>
              </w:r>
              <w:r w:rsidR="003F353B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(1), pp.21-31.</w:t>
              </w:r>
              <w:r w:rsidR="0062255A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 </w:t>
              </w:r>
            </w:p>
          </w:sdtContent>
        </w:sdt>
      </w:sdtContent>
    </w:sdt>
    <w:bookmarkEnd w:id="1"/>
    <w:p w14:paraId="103EA19F" w14:textId="77777777" w:rsidR="00B014AB" w:rsidRPr="002D6188" w:rsidRDefault="00B014AB">
      <w:pPr>
        <w:jc w:val="thaiDistribute"/>
        <w:rPr>
          <w:rFonts w:ascii="TH Sarabun New" w:hAnsi="TH Sarabun New" w:cs="TH Sarabun New"/>
          <w:b/>
          <w:bCs/>
          <w:sz w:val="36"/>
          <w:szCs w:val="36"/>
          <w:cs/>
        </w:rPr>
        <w:pPrChange w:id="931" w:author="Atiwitch Muongsorn" w:date="2019-11-26T13:40:00Z">
          <w:pPr/>
        </w:pPrChange>
      </w:pPr>
    </w:p>
    <w:sectPr w:rsidR="00B014AB" w:rsidRPr="002D6188" w:rsidSect="00CF72A7">
      <w:headerReference w:type="default" r:id="rId31"/>
      <w:pgSz w:w="12240" w:h="15840"/>
      <w:pgMar w:top="1135" w:right="1440" w:bottom="1134" w:left="1440" w:header="708" w:footer="708" w:gutter="0"/>
      <w:pgNumType w:start="1"/>
      <w:cols w:space="708"/>
      <w:docGrid w:linePitch="43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0" w:author="Korawit" w:date="2019-11-25T22:29:00Z" w:initials="K">
    <w:p w14:paraId="7D6E4E0D" w14:textId="77777777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ข้อดีเหมือนของอันที่แล้วเลยครับ</w:t>
      </w:r>
    </w:p>
    <w:p w14:paraId="3C785C4F" w14:textId="1C725D23" w:rsidR="00FB6A08" w:rsidRDefault="00FB6A08">
      <w:pPr>
        <w:pStyle w:val="CommentText"/>
      </w:pPr>
      <w:r>
        <w:rPr>
          <w:rFonts w:hint="cs"/>
          <w:cs/>
        </w:rPr>
        <w:t>ช่วยเช็คหน่อยว่าถูกต้องไหม</w:t>
      </w:r>
    </w:p>
  </w:comment>
  <w:comment w:id="68" w:author="Korawit" w:date="2019-11-25T22:36:00Z" w:initials="K">
    <w:p w14:paraId="24928A87" w14:textId="042C48B2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102" w:author="Korawit" w:date="2019-11-25T22:39:00Z" w:initials="K">
    <w:p w14:paraId="734D511F" w14:textId="1A523240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อ่านไม่เข้าใจเขียนอะไร</w:t>
      </w:r>
    </w:p>
  </w:comment>
  <w:comment w:id="117" w:author="Korawit" w:date="2019-11-25T22:40:00Z" w:initials="K">
    <w:p w14:paraId="675E0CC1" w14:textId="05007262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195" w:author="Korawit" w:date="2019-11-25T22:44:00Z" w:initials="K">
    <w:p w14:paraId="45808E74" w14:textId="080E7592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246" w:author="Korawit" w:date="2019-11-25T22:50:00Z" w:initials="K">
    <w:p w14:paraId="1F0D4368" w14:textId="72CB157C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ข้อมูลขัดแย้งกับในส่วนของเนื้อเรื่องย่อ</w:t>
      </w:r>
    </w:p>
  </w:comment>
  <w:comment w:id="273" w:author="Korawit" w:date="2019-11-25T22:48:00Z" w:initials="K">
    <w:p w14:paraId="5F2C0D38" w14:textId="59818B54" w:rsidR="00FB6A08" w:rsidRDefault="00FB6A08">
      <w:pPr>
        <w:pStyle w:val="CommentText"/>
        <w:rPr>
          <w:cs/>
          <w:lang w:eastAsia="zh-CN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ตัวเลขบนภาพไม่ควรวางบังข้อมูลบนภาพ เช่นปุ่มเลขสาม ควรวางข้างๆคำว่า </w:t>
      </w:r>
      <w:r>
        <w:rPr>
          <w:lang w:eastAsia="zh-CN"/>
        </w:rPr>
        <w:t xml:space="preserve">run </w:t>
      </w:r>
      <w:r>
        <w:rPr>
          <w:rFonts w:hint="cs"/>
          <w:cs/>
          <w:lang w:eastAsia="zh-CN"/>
        </w:rPr>
        <w:t>ไม่ควรวางบัง</w:t>
      </w:r>
    </w:p>
  </w:comment>
  <w:comment w:id="335" w:author="Korawit" w:date="2019-11-25T22:54:00Z" w:initials="K">
    <w:p w14:paraId="3854F529" w14:textId="77777777" w:rsidR="00A30B76" w:rsidRDefault="00A30B76" w:rsidP="00A30B76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ไม่เข้าใจเขียนผิดหรือเป่า</w:t>
      </w:r>
    </w:p>
  </w:comment>
  <w:comment w:id="374" w:author="Korawit" w:date="2019-11-25T22:55:00Z" w:initials="K">
    <w:p w14:paraId="2E4DE729" w14:textId="77777777" w:rsidR="00A30B76" w:rsidRDefault="00A30B76" w:rsidP="00A30B76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พารากราฟนี้ควรเรียบเรียงคำพูดใหม่ อ่านแล้วงงๆใช้ตัวเลขรันเป็นสเตปๆก็ได้จะได้ไม่งง</w:t>
      </w:r>
    </w:p>
  </w:comment>
  <w:comment w:id="600" w:author="Korawit" w:date="2019-11-25T23:01:00Z" w:initials="K">
    <w:p w14:paraId="5DBB17D5" w14:textId="377236EF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ตรงนี้ก็เช่นกันควรใช้ตัวเลขรันเป็นหัวข้อย่อยๆไปจะได้อ่านแล้วไม่งง ทีละขั้นตอน</w:t>
      </w:r>
    </w:p>
  </w:comment>
  <w:comment w:id="603" w:author="Korawit" w:date="2019-11-25T22:56:00Z" w:initials="K">
    <w:p w14:paraId="3F3A117C" w14:textId="71DA4C8A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พิมพ์ตกหรือเป่า</w:t>
      </w:r>
    </w:p>
  </w:comment>
  <w:comment w:id="650" w:author="Korawit" w:date="2019-11-25T22:59:00Z" w:initials="K">
    <w:p w14:paraId="68FD8FCE" w14:textId="625D150D" w:rsidR="00FB6A08" w:rsidRDefault="00FB6A08">
      <w:pPr>
        <w:pStyle w:val="CommentText"/>
        <w:rPr>
          <w:cs/>
        </w:rPr>
      </w:pPr>
      <w:r>
        <w:rPr>
          <w:rStyle w:val="CommentReference"/>
        </w:rPr>
        <w:annotationRef/>
      </w:r>
      <w:r>
        <w:rPr>
          <w:rFonts w:hint="cs"/>
          <w:cs/>
          <w:lang w:eastAsia="zh-CN"/>
        </w:rPr>
        <w:t xml:space="preserve">ควรเขียนแบบนี้ครับ กรุณาทำกับ </w:t>
      </w:r>
      <w:r>
        <w:rPr>
          <w:lang w:eastAsia="zh-CN"/>
        </w:rPr>
        <w:t xml:space="preserve">flow diagram </w:t>
      </w:r>
      <w:r>
        <w:rPr>
          <w:rFonts w:hint="cs"/>
          <w:cs/>
          <w:lang w:eastAsia="zh-CN"/>
        </w:rPr>
        <w:t>ที่เหลือแบบนี้ด้วย</w:t>
      </w:r>
    </w:p>
  </w:comment>
  <w:comment w:id="774" w:author="Korawit" w:date="2019-11-25T22:58:00Z" w:initials="K">
    <w:p w14:paraId="7EA9D4B7" w14:textId="383C211B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C785C4F" w15:done="0"/>
  <w15:commentEx w15:paraId="24928A87" w15:done="0"/>
  <w15:commentEx w15:paraId="734D511F" w15:done="0"/>
  <w15:commentEx w15:paraId="675E0CC1" w15:done="0"/>
  <w15:commentEx w15:paraId="45808E74" w15:done="0"/>
  <w15:commentEx w15:paraId="1F0D4368" w15:done="0"/>
  <w15:commentEx w15:paraId="5F2C0D38" w15:done="0"/>
  <w15:commentEx w15:paraId="3854F529" w15:done="0"/>
  <w15:commentEx w15:paraId="2E4DE729" w15:done="0"/>
  <w15:commentEx w15:paraId="5DBB17D5" w15:done="0"/>
  <w15:commentEx w15:paraId="3F3A117C" w15:done="0"/>
  <w15:commentEx w15:paraId="68FD8FCE" w15:done="0"/>
  <w15:commentEx w15:paraId="7EA9D4B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C785C4F" w16cid:durableId="2186D43C"/>
  <w16cid:commentId w16cid:paraId="24928A87" w16cid:durableId="2186D601"/>
  <w16cid:commentId w16cid:paraId="734D511F" w16cid:durableId="2186D6A9"/>
  <w16cid:commentId w16cid:paraId="675E0CC1" w16cid:durableId="2186D6DE"/>
  <w16cid:commentId w16cid:paraId="45808E74" w16cid:durableId="2186D7D7"/>
  <w16cid:commentId w16cid:paraId="79ED784F" w16cid:durableId="2186D849"/>
  <w16cid:commentId w16cid:paraId="3D732C1D" w16cid:durableId="2186D85B"/>
  <w16cid:commentId w16cid:paraId="1F0D4368" w16cid:durableId="2186D93C"/>
  <w16cid:commentId w16cid:paraId="5F2C0D38" w16cid:durableId="2186D8CE"/>
  <w16cid:commentId w16cid:paraId="04E259D6" w16cid:durableId="2186DA2D"/>
  <w16cid:commentId w16cid:paraId="0E4F4BEC" w16cid:durableId="2186DA78"/>
  <w16cid:commentId w16cid:paraId="5DBB17D5" w16cid:durableId="2186DBBF"/>
  <w16cid:commentId w16cid:paraId="3F3A117C" w16cid:durableId="2186DAAE"/>
  <w16cid:commentId w16cid:paraId="68FD8FCE" w16cid:durableId="2186DB6D"/>
  <w16cid:commentId w16cid:paraId="7EA9D4B7" w16cid:durableId="2186DB1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7611FE" w14:textId="77777777" w:rsidR="00F77669" w:rsidRDefault="00F77669" w:rsidP="000773D6">
      <w:pPr>
        <w:spacing w:after="0" w:line="240" w:lineRule="auto"/>
      </w:pPr>
      <w:r>
        <w:separator/>
      </w:r>
    </w:p>
  </w:endnote>
  <w:endnote w:type="continuationSeparator" w:id="0">
    <w:p w14:paraId="7FDD0195" w14:textId="77777777" w:rsidR="00F77669" w:rsidRDefault="00F77669" w:rsidP="00077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ahoma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0DFDA1" w14:textId="77777777" w:rsidR="00F77669" w:rsidRDefault="00F77669" w:rsidP="000773D6">
      <w:pPr>
        <w:spacing w:after="0" w:line="240" w:lineRule="auto"/>
      </w:pPr>
      <w:r>
        <w:separator/>
      </w:r>
    </w:p>
  </w:footnote>
  <w:footnote w:type="continuationSeparator" w:id="0">
    <w:p w14:paraId="3145B2B3" w14:textId="77777777" w:rsidR="00F77669" w:rsidRDefault="00F77669" w:rsidP="000773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50026380"/>
      <w:docPartObj>
        <w:docPartGallery w:val="Page Numbers (Top of Page)"/>
        <w:docPartUnique/>
      </w:docPartObj>
    </w:sdtPr>
    <w:sdtEndPr>
      <w:rPr>
        <w:noProof/>
        <w:sz w:val="26"/>
        <w:szCs w:val="28"/>
      </w:rPr>
    </w:sdtEndPr>
    <w:sdtContent>
      <w:p w14:paraId="1BD50D46" w14:textId="3E3FBC90" w:rsidR="00FB6A08" w:rsidRPr="00511A77" w:rsidRDefault="00FB6A08">
        <w:pPr>
          <w:pStyle w:val="Header"/>
          <w:jc w:val="right"/>
          <w:rPr>
            <w:sz w:val="26"/>
            <w:szCs w:val="28"/>
          </w:rPr>
        </w:pPr>
        <w:r w:rsidRPr="00511A77">
          <w:rPr>
            <w:sz w:val="26"/>
            <w:szCs w:val="28"/>
          </w:rPr>
          <w:fldChar w:fldCharType="begin"/>
        </w:r>
        <w:r w:rsidRPr="00511A77">
          <w:rPr>
            <w:sz w:val="26"/>
            <w:szCs w:val="28"/>
          </w:rPr>
          <w:instrText xml:space="preserve"> PAGE   \* MERGEFORMAT </w:instrText>
        </w:r>
        <w:r w:rsidRPr="00511A77">
          <w:rPr>
            <w:sz w:val="26"/>
            <w:szCs w:val="28"/>
          </w:rPr>
          <w:fldChar w:fldCharType="separate"/>
        </w:r>
        <w:r w:rsidR="00C811B3">
          <w:rPr>
            <w:noProof/>
            <w:sz w:val="26"/>
            <w:szCs w:val="28"/>
          </w:rPr>
          <w:t>15</w:t>
        </w:r>
        <w:r w:rsidRPr="00511A77">
          <w:rPr>
            <w:noProof/>
            <w:sz w:val="26"/>
            <w:szCs w:val="28"/>
          </w:rPr>
          <w:fldChar w:fldCharType="end"/>
        </w:r>
      </w:p>
    </w:sdtContent>
  </w:sdt>
  <w:p w14:paraId="39E012C3" w14:textId="77777777" w:rsidR="00FB6A08" w:rsidRDefault="00FB6A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A3637"/>
    <w:multiLevelType w:val="hybridMultilevel"/>
    <w:tmpl w:val="558E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83D91"/>
    <w:multiLevelType w:val="hybridMultilevel"/>
    <w:tmpl w:val="2788F49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A40737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4629A5"/>
    <w:multiLevelType w:val="hybridMultilevel"/>
    <w:tmpl w:val="772AFC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9312F"/>
    <w:multiLevelType w:val="hybridMultilevel"/>
    <w:tmpl w:val="085AE87E"/>
    <w:lvl w:ilvl="0" w:tplc="B5EC9E36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6704C"/>
    <w:multiLevelType w:val="hybridMultilevel"/>
    <w:tmpl w:val="A03A5D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B802B7"/>
    <w:multiLevelType w:val="hybridMultilevel"/>
    <w:tmpl w:val="D61C83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FA6B39"/>
    <w:multiLevelType w:val="hybridMultilevel"/>
    <w:tmpl w:val="89261C9E"/>
    <w:lvl w:ilvl="0" w:tplc="0B0E587E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F0D10B3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654DD"/>
    <w:multiLevelType w:val="hybridMultilevel"/>
    <w:tmpl w:val="28F6ADD0"/>
    <w:lvl w:ilvl="0" w:tplc="905C8F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DD491F"/>
    <w:multiLevelType w:val="hybridMultilevel"/>
    <w:tmpl w:val="7F369E7A"/>
    <w:lvl w:ilvl="0" w:tplc="905C8F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87018D7"/>
    <w:multiLevelType w:val="hybridMultilevel"/>
    <w:tmpl w:val="80106CC0"/>
    <w:lvl w:ilvl="0" w:tplc="E4226F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8F02EF0"/>
    <w:multiLevelType w:val="hybridMultilevel"/>
    <w:tmpl w:val="EE14FA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D15F84"/>
    <w:multiLevelType w:val="hybridMultilevel"/>
    <w:tmpl w:val="19A89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0C6D91"/>
    <w:multiLevelType w:val="hybridMultilevel"/>
    <w:tmpl w:val="56BAA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1D1085"/>
    <w:multiLevelType w:val="hybridMultilevel"/>
    <w:tmpl w:val="6BD41D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59D77ED"/>
    <w:multiLevelType w:val="hybridMultilevel"/>
    <w:tmpl w:val="D97E4D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5EC5B98"/>
    <w:multiLevelType w:val="hybridMultilevel"/>
    <w:tmpl w:val="FE9C33C4"/>
    <w:lvl w:ilvl="0" w:tplc="AE30E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4C6DD4"/>
    <w:multiLevelType w:val="hybridMultilevel"/>
    <w:tmpl w:val="48AEC8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40A70FF"/>
    <w:multiLevelType w:val="hybridMultilevel"/>
    <w:tmpl w:val="4BE4C11E"/>
    <w:lvl w:ilvl="0" w:tplc="905C8F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8D64BA"/>
    <w:multiLevelType w:val="hybridMultilevel"/>
    <w:tmpl w:val="1994B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C64456"/>
    <w:multiLevelType w:val="hybridMultilevel"/>
    <w:tmpl w:val="D2EA08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14"/>
  </w:num>
  <w:num w:numId="5">
    <w:abstractNumId w:val="0"/>
  </w:num>
  <w:num w:numId="6">
    <w:abstractNumId w:val="20"/>
  </w:num>
  <w:num w:numId="7">
    <w:abstractNumId w:val="8"/>
  </w:num>
  <w:num w:numId="8">
    <w:abstractNumId w:val="17"/>
  </w:num>
  <w:num w:numId="9">
    <w:abstractNumId w:val="15"/>
  </w:num>
  <w:num w:numId="10">
    <w:abstractNumId w:val="16"/>
  </w:num>
  <w:num w:numId="11">
    <w:abstractNumId w:val="21"/>
  </w:num>
  <w:num w:numId="12">
    <w:abstractNumId w:val="12"/>
  </w:num>
  <w:num w:numId="13">
    <w:abstractNumId w:val="13"/>
  </w:num>
  <w:num w:numId="14">
    <w:abstractNumId w:val="6"/>
  </w:num>
  <w:num w:numId="15">
    <w:abstractNumId w:val="11"/>
  </w:num>
  <w:num w:numId="16">
    <w:abstractNumId w:val="1"/>
  </w:num>
  <w:num w:numId="17">
    <w:abstractNumId w:val="5"/>
  </w:num>
  <w:num w:numId="18">
    <w:abstractNumId w:val="18"/>
  </w:num>
  <w:num w:numId="19">
    <w:abstractNumId w:val="9"/>
  </w:num>
  <w:num w:numId="20">
    <w:abstractNumId w:val="10"/>
  </w:num>
  <w:num w:numId="21">
    <w:abstractNumId w:val="19"/>
  </w:num>
  <w:num w:numId="22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tiwitch Muongsorn">
    <w15:presenceInfo w15:providerId="Windows Live" w15:userId="c5e97c0d25830cf7"/>
  </w15:person>
  <w15:person w15:author="Korawit">
    <w15:presenceInfo w15:providerId="None" w15:userId="Korawit"/>
  </w15:person>
  <w15:person w15:author="winJ">
    <w15:presenceInfo w15:providerId="None" w15:userId="winJ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Q0s7A0NDYzNLcwsLBQ0lEKTi0uzszPAykwrAUAiTi11SwAAAA="/>
  </w:docVars>
  <w:rsids>
    <w:rsidRoot w:val="001901B6"/>
    <w:rsid w:val="00005037"/>
    <w:rsid w:val="00013647"/>
    <w:rsid w:val="00020F85"/>
    <w:rsid w:val="000631F9"/>
    <w:rsid w:val="00070497"/>
    <w:rsid w:val="000773D6"/>
    <w:rsid w:val="000833B0"/>
    <w:rsid w:val="000852EC"/>
    <w:rsid w:val="0009312C"/>
    <w:rsid w:val="000E0F26"/>
    <w:rsid w:val="000E15CA"/>
    <w:rsid w:val="000F4041"/>
    <w:rsid w:val="00102FBF"/>
    <w:rsid w:val="001100D1"/>
    <w:rsid w:val="00113DB4"/>
    <w:rsid w:val="00114B2B"/>
    <w:rsid w:val="00117059"/>
    <w:rsid w:val="00117862"/>
    <w:rsid w:val="001203EF"/>
    <w:rsid w:val="00134940"/>
    <w:rsid w:val="001376B7"/>
    <w:rsid w:val="0014482D"/>
    <w:rsid w:val="001505A8"/>
    <w:rsid w:val="0016082B"/>
    <w:rsid w:val="00166C08"/>
    <w:rsid w:val="00182479"/>
    <w:rsid w:val="0018431C"/>
    <w:rsid w:val="001901B6"/>
    <w:rsid w:val="001A1C24"/>
    <w:rsid w:val="001A6CC9"/>
    <w:rsid w:val="001B528B"/>
    <w:rsid w:val="001D78FD"/>
    <w:rsid w:val="001E79F0"/>
    <w:rsid w:val="00204E44"/>
    <w:rsid w:val="00207CA3"/>
    <w:rsid w:val="00212804"/>
    <w:rsid w:val="00227327"/>
    <w:rsid w:val="00234EBC"/>
    <w:rsid w:val="00247E3A"/>
    <w:rsid w:val="00251D7B"/>
    <w:rsid w:val="0026151F"/>
    <w:rsid w:val="00264150"/>
    <w:rsid w:val="002909CA"/>
    <w:rsid w:val="002A0EAA"/>
    <w:rsid w:val="002A7765"/>
    <w:rsid w:val="002B0CF2"/>
    <w:rsid w:val="002B49CF"/>
    <w:rsid w:val="002C0D77"/>
    <w:rsid w:val="002C6800"/>
    <w:rsid w:val="002D6188"/>
    <w:rsid w:val="002D76B5"/>
    <w:rsid w:val="002F7A7F"/>
    <w:rsid w:val="00306230"/>
    <w:rsid w:val="00314C83"/>
    <w:rsid w:val="00316238"/>
    <w:rsid w:val="003177F7"/>
    <w:rsid w:val="00324F94"/>
    <w:rsid w:val="00330D91"/>
    <w:rsid w:val="00335A50"/>
    <w:rsid w:val="003360EB"/>
    <w:rsid w:val="00336D10"/>
    <w:rsid w:val="00337465"/>
    <w:rsid w:val="00340145"/>
    <w:rsid w:val="00345C19"/>
    <w:rsid w:val="003478F7"/>
    <w:rsid w:val="00352743"/>
    <w:rsid w:val="00360EC0"/>
    <w:rsid w:val="003716B6"/>
    <w:rsid w:val="00371BE5"/>
    <w:rsid w:val="0037370E"/>
    <w:rsid w:val="003835ED"/>
    <w:rsid w:val="00386474"/>
    <w:rsid w:val="00391AAA"/>
    <w:rsid w:val="003978AF"/>
    <w:rsid w:val="003A676C"/>
    <w:rsid w:val="003B45BD"/>
    <w:rsid w:val="003B7309"/>
    <w:rsid w:val="003C1F33"/>
    <w:rsid w:val="003C4FAB"/>
    <w:rsid w:val="003C79B2"/>
    <w:rsid w:val="003E1499"/>
    <w:rsid w:val="003E20A6"/>
    <w:rsid w:val="003F353B"/>
    <w:rsid w:val="003F4307"/>
    <w:rsid w:val="00416B8C"/>
    <w:rsid w:val="00421DA0"/>
    <w:rsid w:val="00422278"/>
    <w:rsid w:val="00446848"/>
    <w:rsid w:val="004474C1"/>
    <w:rsid w:val="0046479A"/>
    <w:rsid w:val="00466234"/>
    <w:rsid w:val="00470FF7"/>
    <w:rsid w:val="004753F5"/>
    <w:rsid w:val="00482EE2"/>
    <w:rsid w:val="00495E31"/>
    <w:rsid w:val="004A214F"/>
    <w:rsid w:val="004A573E"/>
    <w:rsid w:val="004D7036"/>
    <w:rsid w:val="004E3BE4"/>
    <w:rsid w:val="004E74E8"/>
    <w:rsid w:val="004F16A5"/>
    <w:rsid w:val="0050351F"/>
    <w:rsid w:val="005044DA"/>
    <w:rsid w:val="0050775C"/>
    <w:rsid w:val="005105BC"/>
    <w:rsid w:val="00511A77"/>
    <w:rsid w:val="00550008"/>
    <w:rsid w:val="00570FB9"/>
    <w:rsid w:val="00574543"/>
    <w:rsid w:val="00576EAA"/>
    <w:rsid w:val="005934E5"/>
    <w:rsid w:val="00594117"/>
    <w:rsid w:val="005A0614"/>
    <w:rsid w:val="005F0B37"/>
    <w:rsid w:val="005F1D6D"/>
    <w:rsid w:val="005F3CA3"/>
    <w:rsid w:val="006078BA"/>
    <w:rsid w:val="00613417"/>
    <w:rsid w:val="0062255A"/>
    <w:rsid w:val="006419CD"/>
    <w:rsid w:val="00644EFF"/>
    <w:rsid w:val="00645BC1"/>
    <w:rsid w:val="00653FCA"/>
    <w:rsid w:val="00667D9C"/>
    <w:rsid w:val="00681FE7"/>
    <w:rsid w:val="006A58CC"/>
    <w:rsid w:val="006B52EA"/>
    <w:rsid w:val="006B5CE8"/>
    <w:rsid w:val="006D152D"/>
    <w:rsid w:val="006F1EFA"/>
    <w:rsid w:val="00700480"/>
    <w:rsid w:val="007004B7"/>
    <w:rsid w:val="007055D2"/>
    <w:rsid w:val="007070CC"/>
    <w:rsid w:val="00712FBA"/>
    <w:rsid w:val="00726288"/>
    <w:rsid w:val="00746430"/>
    <w:rsid w:val="00772360"/>
    <w:rsid w:val="00777E8B"/>
    <w:rsid w:val="00782066"/>
    <w:rsid w:val="00790F58"/>
    <w:rsid w:val="0079608D"/>
    <w:rsid w:val="007B52F7"/>
    <w:rsid w:val="007C07BF"/>
    <w:rsid w:val="007D0472"/>
    <w:rsid w:val="007D24F2"/>
    <w:rsid w:val="007F4BE7"/>
    <w:rsid w:val="007F767F"/>
    <w:rsid w:val="00806206"/>
    <w:rsid w:val="00814E0D"/>
    <w:rsid w:val="00825ADE"/>
    <w:rsid w:val="008307CB"/>
    <w:rsid w:val="00835E95"/>
    <w:rsid w:val="008441C3"/>
    <w:rsid w:val="008562B6"/>
    <w:rsid w:val="00861E3D"/>
    <w:rsid w:val="00863E41"/>
    <w:rsid w:val="008746A2"/>
    <w:rsid w:val="00876CA4"/>
    <w:rsid w:val="00880872"/>
    <w:rsid w:val="00893D3E"/>
    <w:rsid w:val="00897539"/>
    <w:rsid w:val="008C3F02"/>
    <w:rsid w:val="008C4322"/>
    <w:rsid w:val="008D3680"/>
    <w:rsid w:val="008E7299"/>
    <w:rsid w:val="008E771E"/>
    <w:rsid w:val="008E792B"/>
    <w:rsid w:val="00937E0F"/>
    <w:rsid w:val="00940BDB"/>
    <w:rsid w:val="00942920"/>
    <w:rsid w:val="0094500C"/>
    <w:rsid w:val="00955BE2"/>
    <w:rsid w:val="00960EBC"/>
    <w:rsid w:val="00970E48"/>
    <w:rsid w:val="0098312C"/>
    <w:rsid w:val="009A5624"/>
    <w:rsid w:val="009A6522"/>
    <w:rsid w:val="009B3496"/>
    <w:rsid w:val="009D730F"/>
    <w:rsid w:val="009E3E69"/>
    <w:rsid w:val="009E3E9B"/>
    <w:rsid w:val="009F5540"/>
    <w:rsid w:val="00A20CEE"/>
    <w:rsid w:val="00A20F3C"/>
    <w:rsid w:val="00A30B76"/>
    <w:rsid w:val="00A331CD"/>
    <w:rsid w:val="00A3574C"/>
    <w:rsid w:val="00A41BC5"/>
    <w:rsid w:val="00A64091"/>
    <w:rsid w:val="00A72683"/>
    <w:rsid w:val="00A7473B"/>
    <w:rsid w:val="00A8541B"/>
    <w:rsid w:val="00A96091"/>
    <w:rsid w:val="00A9612C"/>
    <w:rsid w:val="00AA5117"/>
    <w:rsid w:val="00AA7B12"/>
    <w:rsid w:val="00AE3943"/>
    <w:rsid w:val="00AF2CC9"/>
    <w:rsid w:val="00AF3413"/>
    <w:rsid w:val="00AF586B"/>
    <w:rsid w:val="00AF6EA9"/>
    <w:rsid w:val="00B014AB"/>
    <w:rsid w:val="00B142CC"/>
    <w:rsid w:val="00B17D87"/>
    <w:rsid w:val="00B21EEA"/>
    <w:rsid w:val="00B33CB1"/>
    <w:rsid w:val="00B345BA"/>
    <w:rsid w:val="00B44416"/>
    <w:rsid w:val="00B521FE"/>
    <w:rsid w:val="00B532B5"/>
    <w:rsid w:val="00B54E09"/>
    <w:rsid w:val="00B574C5"/>
    <w:rsid w:val="00B7726C"/>
    <w:rsid w:val="00B83F3B"/>
    <w:rsid w:val="00B94470"/>
    <w:rsid w:val="00B96E35"/>
    <w:rsid w:val="00BA5818"/>
    <w:rsid w:val="00BE6C14"/>
    <w:rsid w:val="00BF302E"/>
    <w:rsid w:val="00C06403"/>
    <w:rsid w:val="00C12DB6"/>
    <w:rsid w:val="00C348F7"/>
    <w:rsid w:val="00C4774B"/>
    <w:rsid w:val="00C5048B"/>
    <w:rsid w:val="00C77D7D"/>
    <w:rsid w:val="00C811B3"/>
    <w:rsid w:val="00C83428"/>
    <w:rsid w:val="00C8687D"/>
    <w:rsid w:val="00CA5365"/>
    <w:rsid w:val="00CB05CE"/>
    <w:rsid w:val="00CC08CA"/>
    <w:rsid w:val="00CC6BD2"/>
    <w:rsid w:val="00CD43CA"/>
    <w:rsid w:val="00CE7047"/>
    <w:rsid w:val="00CF2ACD"/>
    <w:rsid w:val="00CF36E4"/>
    <w:rsid w:val="00CF5AF7"/>
    <w:rsid w:val="00CF72A7"/>
    <w:rsid w:val="00D021AA"/>
    <w:rsid w:val="00D02B8D"/>
    <w:rsid w:val="00D241A0"/>
    <w:rsid w:val="00D250F6"/>
    <w:rsid w:val="00D41526"/>
    <w:rsid w:val="00D44508"/>
    <w:rsid w:val="00D525B6"/>
    <w:rsid w:val="00D7037B"/>
    <w:rsid w:val="00D80F39"/>
    <w:rsid w:val="00D81417"/>
    <w:rsid w:val="00D845A8"/>
    <w:rsid w:val="00D91D16"/>
    <w:rsid w:val="00D91D1D"/>
    <w:rsid w:val="00D96F3F"/>
    <w:rsid w:val="00DA7DFD"/>
    <w:rsid w:val="00DD5A69"/>
    <w:rsid w:val="00DE022B"/>
    <w:rsid w:val="00DF58E4"/>
    <w:rsid w:val="00DF7DE3"/>
    <w:rsid w:val="00E01FBC"/>
    <w:rsid w:val="00E02C57"/>
    <w:rsid w:val="00E04CCD"/>
    <w:rsid w:val="00E15484"/>
    <w:rsid w:val="00E51F1C"/>
    <w:rsid w:val="00E82C3F"/>
    <w:rsid w:val="00EA52A7"/>
    <w:rsid w:val="00EB2A63"/>
    <w:rsid w:val="00ED135A"/>
    <w:rsid w:val="00ED504B"/>
    <w:rsid w:val="00EE1A9D"/>
    <w:rsid w:val="00EE558E"/>
    <w:rsid w:val="00F01EB6"/>
    <w:rsid w:val="00F30DCE"/>
    <w:rsid w:val="00F32ACF"/>
    <w:rsid w:val="00F41762"/>
    <w:rsid w:val="00F46503"/>
    <w:rsid w:val="00F50D78"/>
    <w:rsid w:val="00F6705B"/>
    <w:rsid w:val="00F765E4"/>
    <w:rsid w:val="00F77669"/>
    <w:rsid w:val="00F826E9"/>
    <w:rsid w:val="00F950F9"/>
    <w:rsid w:val="00FA3A7F"/>
    <w:rsid w:val="00FA3B74"/>
    <w:rsid w:val="00FB1EEA"/>
    <w:rsid w:val="00FB6A08"/>
    <w:rsid w:val="00FC7B8F"/>
    <w:rsid w:val="00FD70A5"/>
    <w:rsid w:val="00FF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D17E8"/>
  <w15:docId w15:val="{3AD21AE2-6AEE-49AD-9BA2-C627FC9C8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612C"/>
    <w:rPr>
      <w:rFonts w:ascii="TH SarabunPSK" w:hAnsi="TH SarabunPSK" w:cs="TH SarabunPSK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6288"/>
    <w:pPr>
      <w:keepNext/>
      <w:keepLines/>
      <w:spacing w:before="240" w:after="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F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901B6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26288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table" w:styleId="TableGrid">
    <w:name w:val="Table Grid"/>
    <w:basedOn w:val="TableNormal"/>
    <w:uiPriority w:val="39"/>
    <w:rsid w:val="00726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73D6"/>
    <w:pPr>
      <w:numPr>
        <w:numId w:val="1"/>
      </w:numPr>
      <w:contextualSpacing/>
    </w:pPr>
  </w:style>
  <w:style w:type="paragraph" w:customStyle="1" w:styleId="Style1">
    <w:name w:val="Style1"/>
    <w:basedOn w:val="Normal"/>
    <w:link w:val="Style1Char"/>
    <w:rsid w:val="00F765E4"/>
    <w:pPr>
      <w:numPr>
        <w:numId w:val="2"/>
      </w:numPr>
    </w:pPr>
  </w:style>
  <w:style w:type="paragraph" w:customStyle="1" w:styleId="Style2">
    <w:name w:val="Style2"/>
    <w:basedOn w:val="Normal"/>
    <w:link w:val="Style2Char"/>
    <w:rsid w:val="00AA7B12"/>
  </w:style>
  <w:style w:type="character" w:customStyle="1" w:styleId="Style1Char">
    <w:name w:val="Style1 Char"/>
    <w:basedOn w:val="DefaultParagraphFont"/>
    <w:link w:val="Style1"/>
    <w:rsid w:val="00F765E4"/>
    <w:rPr>
      <w:rFonts w:ascii="TH SarabunPSK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AA7B12"/>
    <w:rPr>
      <w:rFonts w:ascii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0773D6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773D6"/>
    <w:rPr>
      <w:rFonts w:ascii="TH SarabunPSK" w:hAnsi="TH SarabunPSK" w:cs="Angsana New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B9447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152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1526"/>
    <w:rPr>
      <w:rFonts w:ascii="Tahoma" w:hAnsi="Tahoma" w:cs="Angsana New"/>
      <w:color w:val="000000" w:themeColor="text1"/>
      <w:sz w:val="1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FB9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styleId="CommentReference">
    <w:name w:val="annotation reference"/>
    <w:basedOn w:val="DefaultParagraphFont"/>
    <w:uiPriority w:val="99"/>
    <w:semiHidden/>
    <w:unhideWhenUsed/>
    <w:rsid w:val="00CF36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F36E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F36E4"/>
    <w:rPr>
      <w:rFonts w:ascii="TH SarabunPSK" w:hAnsi="TH SarabunPSK" w:cs="Angsana New"/>
      <w:color w:val="000000" w:themeColor="text1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F36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F36E4"/>
    <w:rPr>
      <w:rFonts w:ascii="TH SarabunPSK" w:hAnsi="TH SarabunPSK" w:cs="Angsana New"/>
      <w:b/>
      <w:bCs/>
      <w:color w:val="000000" w:themeColor="text1"/>
      <w:sz w:val="20"/>
      <w:szCs w:val="25"/>
    </w:rPr>
  </w:style>
  <w:style w:type="paragraph" w:styleId="NormalWeb">
    <w:name w:val="Normal (Web)"/>
    <w:basedOn w:val="Normal"/>
    <w:uiPriority w:val="99"/>
    <w:semiHidden/>
    <w:unhideWhenUsed/>
    <w:rsid w:val="00CB05C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B2A63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6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67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93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19" w:color="EEEEEE"/>
            <w:right w:val="none" w:sz="0" w:space="0" w:color="auto"/>
          </w:divBdr>
          <w:divsChild>
            <w:div w:id="797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2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942431">
                      <w:marLeft w:val="0"/>
                      <w:marRight w:val="4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6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4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1/relationships/commentsExtended" Target="commentsExtended.xml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microsoft.com/office/2016/09/relationships/commentsIds" Target="commentsId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6D0E95525A74B8AB964704374AACC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16874A-E764-4509-ABA6-56AF7C3F4AD5}"/>
      </w:docPartPr>
      <w:docPartBody>
        <w:p w:rsidR="00947AE8" w:rsidRDefault="00A065FE" w:rsidP="00A065FE">
          <w:pPr>
            <w:pStyle w:val="B6D0E95525A74B8AB964704374AACCF543"/>
          </w:pPr>
          <w:r>
            <w:rPr>
              <w:rStyle w:val="PlaceholderText"/>
              <w:rFonts w:hint="cs"/>
              <w:sz w:val="36"/>
              <w:szCs w:val="36"/>
              <w:cs/>
            </w:rPr>
            <w:t>คลิก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ชื่อกรรมการโครงงาน</w:t>
          </w:r>
        </w:p>
      </w:docPartBody>
    </w:docPart>
    <w:docPart>
      <w:docPartPr>
        <w:name w:val="1C3C2AA8A84843249957099347F7B2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927DE5-49CD-4D73-A636-D16DA6C8DFBE}"/>
      </w:docPartPr>
      <w:docPartBody>
        <w:p w:rsidR="00947AE8" w:rsidRDefault="00A065FE" w:rsidP="00A065FE">
          <w:pPr>
            <w:pStyle w:val="1C3C2AA8A84843249957099347F7B29C41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ชื่อโครงงานภาษาไทย</w:t>
          </w:r>
        </w:p>
      </w:docPartBody>
    </w:docPart>
    <w:docPart>
      <w:docPartPr>
        <w:name w:val="D40F4864809B4769B2CD3539CD331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38CDF1-FC2E-43B2-B1B6-C9BCBD301BF3}"/>
      </w:docPartPr>
      <w:docPartBody>
        <w:p w:rsidR="00947AE8" w:rsidRDefault="00A065FE" w:rsidP="00A065FE">
          <w:pPr>
            <w:pStyle w:val="D40F4864809B4769B2CD3539CD33149041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ชื่อโครงงานภาษาอังกฤษ</w:t>
          </w:r>
        </w:p>
      </w:docPartBody>
    </w:docPart>
    <w:docPart>
      <w:docPartPr>
        <w:name w:val="C9B32C1B17D64E77843DB9E9E63010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977403-0B96-459C-A324-96C467D35BA9}"/>
      </w:docPartPr>
      <w:docPartBody>
        <w:p w:rsidR="00947AE8" w:rsidRDefault="00A065FE" w:rsidP="00A065FE">
          <w:pPr>
            <w:pStyle w:val="C9B32C1B17D64E77843DB9E9E63010A538"/>
          </w:pPr>
          <w:r>
            <w:rPr>
              <w:rStyle w:val="PlaceholderText"/>
              <w:rFonts w:hint="cs"/>
              <w:cs/>
            </w:rPr>
            <w:t>คลิกเพิ่ม ชื่ออาจารย์ที่ปรึกษา</w:t>
          </w:r>
        </w:p>
      </w:docPartBody>
    </w:docPart>
    <w:docPart>
      <w:docPartPr>
        <w:name w:val="3471DCC65E2247359F8F3F545C54FD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59369E-8EAF-4461-9795-79B6EE104A93}"/>
      </w:docPartPr>
      <w:docPartBody>
        <w:p w:rsidR="00947AE8" w:rsidRDefault="00A065FE" w:rsidP="00A065FE">
          <w:pPr>
            <w:pStyle w:val="3471DCC65E2247359F8F3F545C54FDAE38"/>
          </w:pPr>
          <w:r>
            <w:rPr>
              <w:rStyle w:val="PlaceholderText"/>
              <w:rFonts w:hint="cs"/>
              <w:cs/>
            </w:rPr>
            <w:t>คลิกเพิ่ม ชื่อ</w:t>
          </w:r>
          <w:r w:rsidRPr="00F30DCE">
            <w:rPr>
              <w:rStyle w:val="PlaceholderText"/>
              <w:cs/>
            </w:rPr>
            <w:t>หัวหน้าสาขาวิศวกรรมคอมพิวเตอร์</w:t>
          </w:r>
        </w:p>
      </w:docPartBody>
    </w:docPart>
    <w:docPart>
      <w:docPartPr>
        <w:name w:val="B3B6E46574324947810DD1EEB0EE5B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46462A-873B-4AF5-97E7-2BB939E46984}"/>
      </w:docPartPr>
      <w:docPartBody>
        <w:p w:rsidR="00947AE8" w:rsidRDefault="00A065FE" w:rsidP="00A065FE">
          <w:pPr>
            <w:pStyle w:val="B3B6E46574324947810DD1EEB0EE5B5936"/>
          </w:pPr>
          <w:r>
            <w:rPr>
              <w:rStyle w:val="PlaceholderText"/>
              <w:rFonts w:hint="cs"/>
              <w:cs/>
            </w:rPr>
            <w:t>คลิกเพิ่ม พ</w:t>
          </w:r>
          <w:r w:rsidRPr="00D837E5">
            <w:rPr>
              <w:rStyle w:val="PlaceholderText"/>
            </w:rPr>
            <w:t>.</w:t>
          </w:r>
          <w:r>
            <w:rPr>
              <w:rStyle w:val="PlaceholderText"/>
              <w:rFonts w:hint="cs"/>
              <w:cs/>
            </w:rPr>
            <w:t>ศ</w:t>
          </w:r>
          <w:r>
            <w:rPr>
              <w:rStyle w:val="PlaceholderText"/>
            </w:rPr>
            <w:t>.</w:t>
          </w:r>
        </w:p>
      </w:docPartBody>
    </w:docPart>
    <w:docPart>
      <w:docPartPr>
        <w:name w:val="83445DC205C14C17B7185E40848BE2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7C05FE-A5E7-422A-90D1-EC1F7F441C13}"/>
      </w:docPartPr>
      <w:docPartBody>
        <w:p w:rsidR="00462D2A" w:rsidRDefault="00A065FE" w:rsidP="00A065FE">
          <w:pPr>
            <w:pStyle w:val="83445DC205C14C17B7185E40848BE25928"/>
          </w:pPr>
          <w:r>
            <w:rPr>
              <w:rStyle w:val="PlaceholderText"/>
              <w:rFonts w:hint="cs"/>
              <w:cs/>
            </w:rPr>
            <w:t>คลิกเพิ่ม คำสำคัญ</w:t>
          </w:r>
        </w:p>
      </w:docPartBody>
    </w:docPart>
    <w:docPart>
      <w:docPartPr>
        <w:name w:val="12C728926F2343058C8C877CC4CFE1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5AAC74-1564-4A99-8751-638E1B913469}"/>
      </w:docPartPr>
      <w:docPartBody>
        <w:p w:rsidR="00A065FE" w:rsidRDefault="00A065FE" w:rsidP="00D2327A">
          <w:pPr>
            <w:spacing w:after="0"/>
            <w:ind w:firstLine="720"/>
            <w:jc w:val="thaiDistribute"/>
            <w:rPr>
              <w:rStyle w:val="PlaceholderText"/>
            </w:rPr>
          </w:pPr>
          <w:r w:rsidRPr="003716B6">
            <w:rPr>
              <w:rStyle w:val="PlaceholderText"/>
              <w:cs/>
            </w:rPr>
            <w:t xml:space="preserve">การเขียนวัตถุประสงค์นิสิตต้องคำนึงถึง ลักษณะ </w:t>
          </w:r>
          <w:r w:rsidRPr="003716B6">
            <w:rPr>
              <w:rStyle w:val="PlaceholderText"/>
            </w:rPr>
            <w:t xml:space="preserve">5 </w:t>
          </w:r>
          <w:r>
            <w:rPr>
              <w:rStyle w:val="PlaceholderText"/>
              <w:cs/>
            </w:rPr>
            <w:t>ประการ</w:t>
          </w:r>
          <w:r w:rsidRPr="003716B6">
            <w:rPr>
              <w:rStyle w:val="PlaceholderText"/>
              <w:cs/>
            </w:rPr>
            <w:t xml:space="preserve"> 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1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>
            <w:rPr>
              <w:rStyle w:val="PlaceholderText"/>
              <w:rFonts w:hint="cs"/>
              <w:cs/>
            </w:rPr>
            <w:t xml:space="preserve">มีความเป็นไปได้ </w:t>
          </w:r>
          <w:r>
            <w:rPr>
              <w:rStyle w:val="PlaceholderText"/>
              <w:cs/>
            </w:rPr>
            <w:t>โครงงานที่</w:t>
          </w:r>
          <w:r>
            <w:rPr>
              <w:rStyle w:val="PlaceholderText"/>
              <w:rFonts w:hint="cs"/>
              <w:cs/>
            </w:rPr>
            <w:t>นิสิต</w:t>
          </w:r>
          <w:r w:rsidRPr="003716B6">
            <w:rPr>
              <w:rStyle w:val="PlaceholderText"/>
              <w:cs/>
            </w:rPr>
            <w:t>ทำ</w:t>
          </w:r>
          <w:r>
            <w:rPr>
              <w:rStyle w:val="PlaceholderText"/>
              <w:rFonts w:hint="cs"/>
              <w:cs/>
            </w:rPr>
            <w:t>จะต้องมี</w:t>
          </w:r>
          <w:r w:rsidRPr="003716B6">
            <w:rPr>
              <w:rStyle w:val="PlaceholderText"/>
              <w:cs/>
            </w:rPr>
            <w:t>วัตถุประสงค์</w:t>
          </w:r>
          <w:r>
            <w:rPr>
              <w:rStyle w:val="PlaceholderText"/>
              <w:rFonts w:hint="cs"/>
              <w:cs/>
            </w:rPr>
            <w:t>ที่</w:t>
          </w:r>
          <w:r w:rsidRPr="003716B6">
            <w:rPr>
              <w:rStyle w:val="PlaceholderText"/>
              <w:cs/>
            </w:rPr>
            <w:t xml:space="preserve">ความเป็นไปได้ในการดำเนินโครงงาน 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2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 xml:space="preserve">วัดได้ </w:t>
          </w:r>
          <w:r>
            <w:rPr>
              <w:rStyle w:val="PlaceholderText"/>
              <w:cs/>
            </w:rPr>
            <w:t>วัตถุประสงค์ที่นิสิตทำโครงการเพื่อแก้ปัญหาต่างๆจะต้องวัดค่าได้</w:t>
          </w:r>
          <w:r w:rsidRPr="003716B6">
            <w:rPr>
              <w:rStyle w:val="PlaceholderText"/>
              <w:cs/>
            </w:rPr>
            <w:t>คือจะต้องวัดค่าเชิงคุณภาพหรื</w:t>
          </w:r>
          <w:r>
            <w:rPr>
              <w:rStyle w:val="PlaceholderText"/>
              <w:cs/>
            </w:rPr>
            <w:t>อเชิงปริมาณอย่างใดอย่างหนึ่งได้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3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>วัตถุประสงค์ข</w:t>
          </w:r>
          <w:r>
            <w:rPr>
              <w:rStyle w:val="PlaceholderText"/>
              <w:cs/>
            </w:rPr>
            <w:t>องนิสิตจะต้องมีความชัดเจนจำเพาะ</w:t>
          </w:r>
          <w:r w:rsidRPr="003716B6">
            <w:rPr>
              <w:rStyle w:val="PlaceholderText"/>
              <w:cs/>
            </w:rPr>
            <w:t xml:space="preserve">ระบุสิ่งที่ต้องการทำหรือดำเนินการอย่างชัดเจน 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4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 xml:space="preserve">วัตถุประสงค์จะต้องมีความเป็นเหตุเป็นผลกัน </w:t>
          </w:r>
          <w:r>
            <w:rPr>
              <w:rStyle w:val="PlaceholderText"/>
              <w:cs/>
            </w:rPr>
            <w:t>ทั้งในเชิงทฤษฎีและในเชิงปฏิบัติ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5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>วัตถุประสงค์จะต้องมีขอบเขตและเวลาในการปฏิบัติงานอย่างแน่นอน</w:t>
          </w:r>
        </w:p>
        <w:p w:rsidR="00462D2A" w:rsidRDefault="00A065FE" w:rsidP="00A065FE">
          <w:pPr>
            <w:pStyle w:val="12C728926F2343058C8C877CC4CFE10D26"/>
          </w:pPr>
          <w:r w:rsidRPr="005F3CA3">
            <w:rPr>
              <w:rStyle w:val="PlaceholderText"/>
              <w:cs/>
            </w:rPr>
            <w:t>โดยการเขียนวัตถุประสงค์นิสิตควรเขียนเป็นหัวข้อตามลำดับโดยเรียงลำดับจากความสำคัญมากไปน้อย</w:t>
          </w:r>
        </w:p>
      </w:docPartBody>
    </w:docPart>
    <w:docPart>
      <w:docPartPr>
        <w:name w:val="BA9495B89DA643128FC7ED5B338E75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D2C319-597B-4506-A89B-21A8A84F3CE6}"/>
      </w:docPartPr>
      <w:docPartBody>
        <w:p w:rsidR="00462D2A" w:rsidRDefault="00A065FE" w:rsidP="00A065FE">
          <w:pPr>
            <w:pStyle w:val="BA9495B89DA643128FC7ED5B338E758425"/>
          </w:pPr>
          <w:r>
            <w:rPr>
              <w:rStyle w:val="PlaceholderText"/>
              <w:cs/>
            </w:rPr>
            <w:t>ปัญหา</w:t>
          </w:r>
          <w:r w:rsidRPr="003716B6">
            <w:rPr>
              <w:rStyle w:val="PlaceholderText"/>
              <w:cs/>
            </w:rPr>
            <w:t>หรือประ</w:t>
          </w:r>
          <w:r>
            <w:rPr>
              <w:rStyle w:val="PlaceholderText"/>
              <w:cs/>
            </w:rPr>
            <w:t>โยชน์ที่เป็นเหตุผลที่ทำให้นิสิตเลือกที่จะพัฒนาโครงงานนี้ขึ้นมา โดยนิสิตจะต้องกล่าวถึง เหตุผล</w:t>
          </w:r>
          <w:r w:rsidRPr="003716B6">
            <w:rPr>
              <w:rStyle w:val="PlaceholderText"/>
              <w:cs/>
            </w:rPr>
            <w:t xml:space="preserve">ในการทำโครงงานนี้โดย โดยอธิบายหลักการและเหตุผลในส่วนที่ 1 </w:t>
          </w:r>
          <w:r>
            <w:rPr>
              <w:rStyle w:val="PlaceholderText"/>
              <w:rFonts w:hint="cs"/>
              <w:cs/>
            </w:rPr>
            <w:t>นำมากล่าวเพิ่มเติม</w:t>
          </w:r>
          <w:r w:rsidRPr="003716B6">
            <w:rPr>
              <w:rStyle w:val="PlaceholderText"/>
              <w:cs/>
            </w:rPr>
            <w:t>โดยละเอียด คือกล่าวถึงปัญหาที่มาของปัญหาโดยมีแหล่งข้อมูลอ้างอิง ที่แน่นอนแน่ชัดและเชื่อถือได้ อี</w:t>
          </w:r>
          <w:r>
            <w:rPr>
              <w:rStyle w:val="PlaceholderText"/>
              <w:cs/>
            </w:rPr>
            <w:t>กทั้งยังกล่าวถึง ผลที่จะได้รับหา</w:t>
          </w:r>
          <w:r w:rsidRPr="003716B6">
            <w:rPr>
              <w:rStyle w:val="PlaceholderText"/>
              <w:cs/>
            </w:rPr>
            <w:t>ก ทำโครงงานนี้สำเร็จหรือโครงงานนี้จะช่วยแก้ปั</w:t>
          </w:r>
          <w:r>
            <w:rPr>
              <w:rStyle w:val="PlaceholderText"/>
              <w:cs/>
            </w:rPr>
            <w:t>ญหาที่นิสิตกล่าวอ้างอย่างไร โดย</w:t>
          </w:r>
          <w:r w:rsidRPr="003716B6">
            <w:rPr>
              <w:rStyle w:val="PlaceholderText"/>
              <w:cs/>
            </w:rPr>
            <w:t>นิสิตจะต้องมีแหล่งข้อมูลอ้างอิงที</w:t>
          </w:r>
          <w:r>
            <w:rPr>
              <w:rStyle w:val="PlaceholderText"/>
              <w:cs/>
            </w:rPr>
            <w:t>่แน่นอนแน่ชัดและเชื่อถือได้ซึ่งและ</w:t>
          </w:r>
          <w:r w:rsidRPr="003716B6">
            <w:rPr>
              <w:rStyle w:val="PlaceholderText"/>
              <w:cs/>
            </w:rPr>
            <w:t>แหล่งข้อมูลที</w:t>
          </w:r>
          <w:r>
            <w:rPr>
              <w:rStyle w:val="PlaceholderText"/>
              <w:cs/>
            </w:rPr>
            <w:t>่อ้างอิงจะปรากฏอยู่ในบรรณานุกรม</w:t>
          </w:r>
          <w:r w:rsidRPr="003716B6">
            <w:rPr>
              <w:rStyle w:val="PlaceholderText"/>
              <w:cs/>
            </w:rPr>
            <w:t>หรือเอกสารอ้างอิงท้ายบท</w:t>
          </w:r>
        </w:p>
      </w:docPartBody>
    </w:docPart>
    <w:docPart>
      <w:docPartPr>
        <w:name w:val="4B605CCAEFB845878B512982C1448F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6AE2A6-CAF2-44D7-98F1-94AA218DDE80}"/>
      </w:docPartPr>
      <w:docPartBody>
        <w:p w:rsidR="00462D2A" w:rsidRDefault="00A065FE" w:rsidP="00A065FE">
          <w:pPr>
            <w:pStyle w:val="4B605CCAEFB845878B512982C1448FAC22"/>
          </w:pPr>
          <w:r w:rsidRPr="00CA5365">
            <w:rPr>
              <w:rStyle w:val="PlaceholderText"/>
              <w:cs/>
            </w:rPr>
            <w:t>เป้าหมายเป็นการกำหนดผลที่คาดว่าจะได้รับของโครงการและขั้นตอนที่จำเป็นเพื่อให้บรรลุผลตามที่ได้มีการวางแผนไว้ล่วงหน้า ภายใต้ขอบเขตที่กำหนดไว้ เพื่อให้ได้ผลการศึกษาที่น่าเชื่อถือ และเมื่อได้ทำโครงงานวิทยาศาสตร์สิ้นสุดลง ใครเป็นผู้ได้รับประโยชน์ อย่างไร และได้รับมากน้อยเพียงใด โดยผลที่ได้รับต้องสอดคล้องกับวัตถุประสงค์ที่ศึกษา</w:t>
          </w:r>
        </w:p>
      </w:docPartBody>
    </w:docPart>
    <w:docPart>
      <w:docPartPr>
        <w:name w:val="644D26EBA61A4F3DBF74A9BCDFDBF2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29DFD2-9C73-4961-80BF-C2B1C1DEB457}"/>
      </w:docPartPr>
      <w:docPartBody>
        <w:p w:rsidR="00462D2A" w:rsidRDefault="00A065FE" w:rsidP="00A065FE">
          <w:pPr>
            <w:pStyle w:val="644D26EBA61A4F3DBF74A9BCDFDBF25B15"/>
          </w:pPr>
          <w:r w:rsidRPr="007D0472">
            <w:rPr>
              <w:rStyle w:val="PlaceholderText"/>
              <w:cs/>
            </w:rPr>
            <w:t>ให้นิสิตอธิบาย ภาพรวมของโครงของระบบนิสิต โดยระบบของนิสิตประกอบด้วยอะไรบ้าง สามารถทำงานอะไรได้บ้าง</w:t>
          </w:r>
          <w:r>
            <w:rPr>
              <w:rStyle w:val="PlaceholderText"/>
              <w:rFonts w:hint="cs"/>
              <w:cs/>
            </w:rPr>
            <w:t xml:space="preserve"> </w:t>
          </w:r>
          <w:r w:rsidRPr="007D0472">
            <w:rPr>
              <w:rStyle w:val="PlaceholderText"/>
              <w:cs/>
            </w:rPr>
            <w:t>มีฟัง</w:t>
          </w:r>
          <w:r>
            <w:rPr>
              <w:rStyle w:val="PlaceholderText"/>
              <w:rFonts w:hint="cs"/>
              <w:cs/>
            </w:rPr>
            <w:t>ก์</w:t>
          </w:r>
          <w:r>
            <w:rPr>
              <w:rStyle w:val="PlaceholderText"/>
              <w:cs/>
            </w:rPr>
            <w:t>ชั</w:t>
          </w:r>
          <w:r w:rsidRPr="007D0472">
            <w:rPr>
              <w:rStyle w:val="PlaceholderText"/>
              <w:cs/>
            </w:rPr>
            <w:t>นในก</w:t>
          </w:r>
          <w:r>
            <w:rPr>
              <w:rStyle w:val="PlaceholderText"/>
              <w:cs/>
            </w:rPr>
            <w:t>ารทำงานอย่างไรบ้าง ใช้วิธีใด</w:t>
          </w:r>
          <w:r w:rsidRPr="007D0472">
            <w:rPr>
              <w:rStyle w:val="PlaceholderText"/>
              <w:cs/>
            </w:rPr>
            <w:t xml:space="preserve">ในการทำงาน </w:t>
          </w:r>
          <w:r>
            <w:rPr>
              <w:rStyle w:val="PlaceholderText"/>
              <w:rFonts w:hint="cs"/>
              <w:cs/>
            </w:rPr>
            <w:t>โดยให้นิสิต</w:t>
          </w:r>
          <w:r w:rsidRPr="00C348F7">
            <w:rPr>
              <w:rStyle w:val="PlaceholderText"/>
              <w:cs/>
            </w:rPr>
            <w:t xml:space="preserve">ใช้ภาพ </w:t>
          </w:r>
          <w:r w:rsidRPr="00C348F7">
            <w:rPr>
              <w:rStyle w:val="PlaceholderText"/>
            </w:rPr>
            <w:t xml:space="preserve">flowchart </w:t>
          </w:r>
          <w:r w:rsidRPr="00C348F7">
            <w:rPr>
              <w:rStyle w:val="PlaceholderText"/>
              <w:cs/>
            </w:rPr>
            <w:t>หรือแผนภูมิ</w:t>
          </w:r>
          <w:r>
            <w:rPr>
              <w:rStyle w:val="PlaceholderText"/>
              <w:rFonts w:hint="cs"/>
              <w:cs/>
            </w:rPr>
            <w:t>ในการช่วยอธิบาย</w:t>
          </w:r>
          <w:r w:rsidRPr="007D0472">
            <w:rPr>
              <w:rStyle w:val="PlaceholderText"/>
              <w:cs/>
            </w:rPr>
            <w:t xml:space="preserve"> </w:t>
          </w:r>
        </w:p>
      </w:docPartBody>
    </w:docPart>
    <w:docPart>
      <w:docPartPr>
        <w:name w:val="C6A9CE0A0418404A8958DEDE5C8E23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7DDD99-62E1-4575-B630-EF2205DC2581}"/>
      </w:docPartPr>
      <w:docPartBody>
        <w:p w:rsidR="00E32009" w:rsidRDefault="00A065FE" w:rsidP="00A065FE">
          <w:pPr>
            <w:pStyle w:val="C6A9CE0A0418404A8958DEDE5C8E232B9"/>
          </w:pPr>
          <w:r>
            <w:rPr>
              <w:rStyle w:val="PlaceholderText"/>
              <w:rFonts w:hint="cs"/>
              <w:sz w:val="36"/>
              <w:szCs w:val="36"/>
              <w:cs/>
            </w:rPr>
            <w:t>คลิก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ชื่อกรรมการโครงงาน</w:t>
          </w:r>
        </w:p>
      </w:docPartBody>
    </w:docPart>
    <w:docPart>
      <w:docPartPr>
        <w:name w:val="26A8B81A05904244B8044764844F5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E6F38F-0B03-4188-9EF8-80A21AA0EFFE}"/>
      </w:docPartPr>
      <w:docPartBody>
        <w:p w:rsidR="00732024" w:rsidRDefault="005D2D99" w:rsidP="005D2D99">
          <w:pPr>
            <w:pStyle w:val="26A8B81A05904244B8044764844F53BB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ชื่อโครงงานภาษาไทย</w:t>
          </w:r>
        </w:p>
      </w:docPartBody>
    </w:docPart>
    <w:docPart>
      <w:docPartPr>
        <w:name w:val="5D82315B7E09476DB6F9386E110FE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3B1972-5F50-4498-A1CB-B900A2DA2F4D}"/>
      </w:docPartPr>
      <w:docPartBody>
        <w:p w:rsidR="00732024" w:rsidRDefault="005D2D99" w:rsidP="005D2D99">
          <w:pPr>
            <w:pStyle w:val="5D82315B7E09476DB6F9386E110FEDDB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ชื่อโครงงานภาษาอังกฤษ</w:t>
          </w:r>
        </w:p>
      </w:docPartBody>
    </w:docPart>
    <w:docPart>
      <w:docPartPr>
        <w:name w:val="F97F3B4842F1458A9839BD2E430078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70FA0B-3094-458C-8B81-0FA56D33A380}"/>
      </w:docPartPr>
      <w:docPartBody>
        <w:p w:rsidR="00732024" w:rsidRDefault="005D2D99" w:rsidP="005D2D99">
          <w:pPr>
            <w:pStyle w:val="F97F3B4842F1458A9839BD2E430078C6"/>
          </w:pPr>
          <w:r>
            <w:rPr>
              <w:rStyle w:val="PlaceholderText"/>
              <w:cs/>
            </w:rPr>
            <w:t>ปัญหา</w:t>
          </w:r>
          <w:r w:rsidRPr="003716B6">
            <w:rPr>
              <w:rStyle w:val="PlaceholderText"/>
              <w:cs/>
            </w:rPr>
            <w:t>หรือประ</w:t>
          </w:r>
          <w:r>
            <w:rPr>
              <w:rStyle w:val="PlaceholderText"/>
              <w:cs/>
            </w:rPr>
            <w:t>โยชน์ที่เป็นเหตุผลที่ทำให้นิสิตเลือกที่จะพัฒนาโครงงานนี้ขึ้นมา โดยนิสิตจะต้องกล่าวถึง เหตุผล</w:t>
          </w:r>
          <w:r w:rsidRPr="003716B6">
            <w:rPr>
              <w:rStyle w:val="PlaceholderText"/>
              <w:cs/>
            </w:rPr>
            <w:t xml:space="preserve">ในการทำโครงงานนี้โดย โดยอธิบายหลักการและเหตุผลในส่วนที่ 1 </w:t>
          </w:r>
          <w:r>
            <w:rPr>
              <w:rStyle w:val="PlaceholderText"/>
              <w:rFonts w:hint="cs"/>
              <w:cs/>
            </w:rPr>
            <w:t>นำมากล่าวเพิ่มเติม</w:t>
          </w:r>
          <w:r w:rsidRPr="003716B6">
            <w:rPr>
              <w:rStyle w:val="PlaceholderText"/>
              <w:cs/>
            </w:rPr>
            <w:t>โดยละเอียด คือกล่าวถึงปัญหาที่มาของปัญหาโดยมีแหล่งข้อมูลอ้างอิง ที่แน่นอนแน่ชัดและเชื่อถือได้ อี</w:t>
          </w:r>
          <w:r>
            <w:rPr>
              <w:rStyle w:val="PlaceholderText"/>
              <w:cs/>
            </w:rPr>
            <w:t>กทั้งยังกล่าวถึง ผลที่จะได้รับหา</w:t>
          </w:r>
          <w:r w:rsidRPr="003716B6">
            <w:rPr>
              <w:rStyle w:val="PlaceholderText"/>
              <w:cs/>
            </w:rPr>
            <w:t>ก ทำโครงงานนี้สำเร็จหรือโครงงานนี้จะช่วยแก้ปั</w:t>
          </w:r>
          <w:r>
            <w:rPr>
              <w:rStyle w:val="PlaceholderText"/>
              <w:cs/>
            </w:rPr>
            <w:t>ญหาที่นิสิตกล่าวอ้างอย่างไร โดย</w:t>
          </w:r>
          <w:r w:rsidRPr="003716B6">
            <w:rPr>
              <w:rStyle w:val="PlaceholderText"/>
              <w:cs/>
            </w:rPr>
            <w:t>นิสิตจะต้องมีแหล่งข้อมูลอ้างอิงที</w:t>
          </w:r>
          <w:r>
            <w:rPr>
              <w:rStyle w:val="PlaceholderText"/>
              <w:cs/>
            </w:rPr>
            <w:t>่แน่นอนแน่ชัดและเชื่อถือได้ซึ่งและ</w:t>
          </w:r>
          <w:r w:rsidRPr="003716B6">
            <w:rPr>
              <w:rStyle w:val="PlaceholderText"/>
              <w:cs/>
            </w:rPr>
            <w:t>แหล่งข้อมูลที</w:t>
          </w:r>
          <w:r>
            <w:rPr>
              <w:rStyle w:val="PlaceholderText"/>
              <w:cs/>
            </w:rPr>
            <w:t>่อ้างอิงจะปรากฏอยู่ในบรรณานุกรม</w:t>
          </w:r>
          <w:r w:rsidRPr="003716B6">
            <w:rPr>
              <w:rStyle w:val="PlaceholderText"/>
              <w:cs/>
            </w:rPr>
            <w:t>หรือเอกสารอ้างอิงท้ายบท</w:t>
          </w:r>
        </w:p>
      </w:docPartBody>
    </w:docPart>
    <w:docPart>
      <w:docPartPr>
        <w:name w:val="531BEF282891436D99B2B1A7A5CC9D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B1E0FA-1734-4D67-92AD-E35CDDEC64FD}"/>
      </w:docPartPr>
      <w:docPartBody>
        <w:p w:rsidR="00732024" w:rsidRDefault="005D2D99" w:rsidP="005D2D99">
          <w:pPr>
            <w:pStyle w:val="531BEF282891436D99B2B1A7A5CC9D30"/>
          </w:pPr>
          <w:r>
            <w:rPr>
              <w:rStyle w:val="PlaceholderText"/>
              <w:cs/>
            </w:rPr>
            <w:t>ปัญหา</w:t>
          </w:r>
          <w:r w:rsidRPr="003716B6">
            <w:rPr>
              <w:rStyle w:val="PlaceholderText"/>
              <w:cs/>
            </w:rPr>
            <w:t>หรือประ</w:t>
          </w:r>
          <w:r>
            <w:rPr>
              <w:rStyle w:val="PlaceholderText"/>
              <w:cs/>
            </w:rPr>
            <w:t>โยชน์ที่เป็นเหตุผลที่ทำให้นิสิตเลือกที่จะพัฒนาโครงงานนี้ขึ้นมา โดยนิสิตจะต้องกล่าวถึง เหตุผล</w:t>
          </w:r>
          <w:r w:rsidRPr="003716B6">
            <w:rPr>
              <w:rStyle w:val="PlaceholderText"/>
              <w:cs/>
            </w:rPr>
            <w:t xml:space="preserve">ในการทำโครงงานนี้โดย โดยอธิบายหลักการและเหตุผลในส่วนที่ 1 </w:t>
          </w:r>
          <w:r>
            <w:rPr>
              <w:rStyle w:val="PlaceholderText"/>
              <w:rFonts w:hint="cs"/>
              <w:cs/>
            </w:rPr>
            <w:t>นำมากล่าวเพิ่มเติม</w:t>
          </w:r>
          <w:r w:rsidRPr="003716B6">
            <w:rPr>
              <w:rStyle w:val="PlaceholderText"/>
              <w:cs/>
            </w:rPr>
            <w:t>โดยละเอียด คือกล่าวถึงปัญหาที่มาของปัญหาโดยมีแหล่งข้อมูลอ้างอิง ที่แน่นอนแน่ชัดและเชื่อถือได้ อี</w:t>
          </w:r>
          <w:r>
            <w:rPr>
              <w:rStyle w:val="PlaceholderText"/>
              <w:cs/>
            </w:rPr>
            <w:t>กทั้งยังกล่าวถึง ผลที่จะได้รับหา</w:t>
          </w:r>
          <w:r w:rsidRPr="003716B6">
            <w:rPr>
              <w:rStyle w:val="PlaceholderText"/>
              <w:cs/>
            </w:rPr>
            <w:t>ก ทำโครงงานนี้สำเร็จหรือโครงงานนี้จะช่วยแก้ปั</w:t>
          </w:r>
          <w:r>
            <w:rPr>
              <w:rStyle w:val="PlaceholderText"/>
              <w:cs/>
            </w:rPr>
            <w:t>ญหาที่นิสิตกล่าวอ้างอย่างไร โดย</w:t>
          </w:r>
          <w:r w:rsidRPr="003716B6">
            <w:rPr>
              <w:rStyle w:val="PlaceholderText"/>
              <w:cs/>
            </w:rPr>
            <w:t>นิสิตจะต้องมีแหล่งข้อมูลอ้างอิงที</w:t>
          </w:r>
          <w:r>
            <w:rPr>
              <w:rStyle w:val="PlaceholderText"/>
              <w:cs/>
            </w:rPr>
            <w:t>่แน่นอนแน่ชัดและเชื่อถือได้ซึ่งและ</w:t>
          </w:r>
          <w:r w:rsidRPr="003716B6">
            <w:rPr>
              <w:rStyle w:val="PlaceholderText"/>
              <w:cs/>
            </w:rPr>
            <w:t>แหล่งข้อมูลที</w:t>
          </w:r>
          <w:r>
            <w:rPr>
              <w:rStyle w:val="PlaceholderText"/>
              <w:cs/>
            </w:rPr>
            <w:t>่อ้างอิงจะปรากฏอยู่ในบรรณานุกรม</w:t>
          </w:r>
          <w:r w:rsidRPr="003716B6">
            <w:rPr>
              <w:rStyle w:val="PlaceholderText"/>
              <w:cs/>
            </w:rPr>
            <w:t>หรือเอกสารอ้างอิงท้ายบท</w:t>
          </w:r>
        </w:p>
      </w:docPartBody>
    </w:docPart>
    <w:docPart>
      <w:docPartPr>
        <w:name w:val="7A3448082D624C87B6425DC985479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A73F9A-390C-4228-B0D6-F36D9D753267}"/>
      </w:docPartPr>
      <w:docPartBody>
        <w:p w:rsidR="00732024" w:rsidRDefault="005D2D99" w:rsidP="005D2D99">
          <w:pPr>
            <w:pStyle w:val="7A3448082D624C87B6425DC9854792EA"/>
          </w:pPr>
          <w:r w:rsidRPr="00CA5365">
            <w:rPr>
              <w:rStyle w:val="PlaceholderText"/>
              <w:cs/>
            </w:rPr>
            <w:t>เป้าหมายเป็นการกำหนดผลที่คาดว่าจะได้รับของโครงการและขั้นตอนที่จำเป็นเพื่อให้บรรลุผลตามที่ได้มีการวางแผนไว้ล่วงหน้า ภายใต้ขอบเขตที่กำหนดไว้ เพื่อให้ได้ผลการศึกษาที่น่าเชื่อถือ และเมื่อได้ทำโครงงานวิทยาศาสตร์สิ้นสุดลง ใครเป็นผู้ได้รับประโยชน์ อย่างไร และได้รับมากน้อยเพียงใด โดยผลที่ได้รับต้องสอดคล้องกับวัตถุประสงค์ที่ศึกษา</w:t>
          </w:r>
        </w:p>
      </w:docPartBody>
    </w:docPart>
    <w:docPart>
      <w:docPartPr>
        <w:name w:val="E2FC61BA884D4DEAA516B330365329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EFBD7C-1930-4EED-A27D-AD05731A313D}"/>
      </w:docPartPr>
      <w:docPartBody>
        <w:p w:rsidR="00732024" w:rsidRDefault="005D2D99" w:rsidP="005D2D99">
          <w:pPr>
            <w:pStyle w:val="E2FC61BA884D4DEAA516B33036532973"/>
          </w:pPr>
          <w:r w:rsidRPr="00C348F7">
            <w:rPr>
              <w:rStyle w:val="PlaceholderText"/>
              <w:cs/>
            </w:rPr>
            <w:t>ให้นิสิตอธิบายรายละเอียดระบบของนิสิตที่จะพัฒนาโดยกล่าวถึงระบบโดยรวม</w:t>
          </w:r>
          <w:r>
            <w:rPr>
              <w:rStyle w:val="PlaceholderText"/>
              <w:rFonts w:hint="cs"/>
              <w:cs/>
            </w:rPr>
            <w:t>ก่อน</w:t>
          </w:r>
          <w:r>
            <w:rPr>
              <w:rStyle w:val="PlaceholderText"/>
              <w:cs/>
            </w:rPr>
            <w:t>แล้วจึง</w:t>
          </w:r>
          <w:r w:rsidRPr="00C348F7">
            <w:rPr>
              <w:rStyle w:val="PlaceholderText"/>
              <w:cs/>
            </w:rPr>
            <w:t>แยกย่อยแต่ละส่วนแต่ละฟังก์ช</w:t>
          </w:r>
          <w:r>
            <w:rPr>
              <w:rStyle w:val="PlaceholderText"/>
              <w:cs/>
            </w:rPr>
            <w:t>ัน</w:t>
          </w:r>
          <w:r w:rsidRPr="00C348F7">
            <w:rPr>
              <w:rStyle w:val="PlaceholderText"/>
              <w:cs/>
            </w:rPr>
            <w:t>และกล่าวอธิบายโดยละเอีย</w:t>
          </w:r>
          <w:r>
            <w:rPr>
              <w:rStyle w:val="PlaceholderText"/>
              <w:cs/>
            </w:rPr>
            <w:t>ดว่าแต่ละฟังก์ชั</w:t>
          </w:r>
          <w:r w:rsidRPr="00C348F7">
            <w:rPr>
              <w:rStyle w:val="PlaceholderText"/>
              <w:cs/>
            </w:rPr>
            <w:t>น ทำอะไรได้บ้าง มีกระบวนการ</w:t>
          </w:r>
          <w:r>
            <w:rPr>
              <w:rStyle w:val="PlaceholderText"/>
              <w:cs/>
            </w:rPr>
            <w:t>อย่างไร โดยให้นิสิต ใช้ภาพ</w:t>
          </w:r>
          <w:r>
            <w:rPr>
              <w:rStyle w:val="PlaceholderText"/>
              <w:rFonts w:hint="cs"/>
              <w:cs/>
            </w:rPr>
            <w:t xml:space="preserve"> </w:t>
          </w:r>
          <w:r>
            <w:rPr>
              <w:rStyle w:val="PlaceholderText"/>
            </w:rPr>
            <w:t>flowchart</w:t>
          </w:r>
          <w:r>
            <w:rPr>
              <w:rStyle w:val="PlaceholderText"/>
              <w:rFonts w:hint="cs"/>
              <w:cs/>
            </w:rPr>
            <w:t xml:space="preserve"> </w:t>
          </w:r>
          <w:r>
            <w:rPr>
              <w:rStyle w:val="PlaceholderText"/>
              <w:cs/>
            </w:rPr>
            <w:t>หรือแผนภูมิในการอธิบายแต่ละฟังก์ชั</w:t>
          </w:r>
          <w:r w:rsidRPr="00C348F7">
            <w:rPr>
              <w:rStyle w:val="PlaceholderText"/>
              <w:cs/>
            </w:rPr>
            <w:t>น</w:t>
          </w:r>
          <w:r>
            <w:rPr>
              <w:rStyle w:val="PlaceholderText"/>
              <w:rFonts w:hint="cs"/>
              <w:cs/>
            </w:rPr>
            <w:t>งานที่นิสิตออกแบบไว้</w:t>
          </w:r>
        </w:p>
      </w:docPartBody>
    </w:docPart>
    <w:docPart>
      <w:docPartPr>
        <w:name w:val="7BE4DA72A12A44909D4F1AAAE1D9463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FC5E53-C38A-40F6-858B-0EC48E8405A8}"/>
      </w:docPartPr>
      <w:docPartBody>
        <w:p w:rsidR="002F11F1" w:rsidRDefault="00CF3C07" w:rsidP="00CF3C07">
          <w:pPr>
            <w:pStyle w:val="7BE4DA72A12A44909D4F1AAAE1D9463B"/>
          </w:pPr>
          <w:r w:rsidRPr="009B3496">
            <w:rPr>
              <w:rStyle w:val="PlaceholderText"/>
              <w:rFonts w:hint="cs"/>
              <w:sz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</w:rPr>
            <w:t>.</w:t>
          </w:r>
          <w:r w:rsidRPr="009B3496">
            <w:rPr>
              <w:rStyle w:val="PlaceholderText"/>
              <w:rFonts w:hint="cs"/>
              <w:sz w:val="28"/>
              <w:cs/>
            </w:rPr>
            <w:t>ศ</w:t>
          </w:r>
          <w:r w:rsidRPr="009B3496">
            <w:rPr>
              <w:rStyle w:val="PlaceholderText"/>
              <w:sz w:val="28"/>
            </w:rPr>
            <w:t>.</w:t>
          </w:r>
        </w:p>
      </w:docPartBody>
    </w:docPart>
    <w:docPart>
      <w:docPartPr>
        <w:name w:val="2C586BFB36BA4F1D9B364AC430BB5F9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537D85C-0561-4991-BB25-761C12B93117}"/>
      </w:docPartPr>
      <w:docPartBody>
        <w:p w:rsidR="002F11F1" w:rsidRDefault="00CF3C07" w:rsidP="00CF3C07">
          <w:pPr>
            <w:pStyle w:val="2C586BFB36BA4F1D9B364AC430BB5F97"/>
          </w:pPr>
          <w:r w:rsidRPr="009B3496">
            <w:rPr>
              <w:rStyle w:val="PlaceholderText"/>
              <w:rFonts w:hint="cs"/>
              <w:sz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</w:rPr>
            <w:t>.</w:t>
          </w:r>
          <w:r w:rsidRPr="009B3496">
            <w:rPr>
              <w:rStyle w:val="PlaceholderText"/>
              <w:rFonts w:hint="cs"/>
              <w:sz w:val="28"/>
              <w:cs/>
            </w:rPr>
            <w:t>ศ</w:t>
          </w:r>
          <w:r w:rsidRPr="009B3496">
            <w:rPr>
              <w:rStyle w:val="PlaceholderText"/>
              <w:sz w:val="28"/>
            </w:rPr>
            <w:t>.</w:t>
          </w:r>
        </w:p>
      </w:docPartBody>
    </w:docPart>
    <w:docPart>
      <w:docPartPr>
        <w:name w:val="25A6262110CE4575954C7B988CFC99DC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16BE219-37F2-4DC8-8609-CBA0C54077EA}"/>
      </w:docPartPr>
      <w:docPartBody>
        <w:p w:rsidR="002F11F1" w:rsidRDefault="00CF3C07" w:rsidP="00CF3C07">
          <w:pPr>
            <w:pStyle w:val="25A6262110CE4575954C7B988CFC99DC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DBDBEFCD8B3F49ED90925583FE73C7B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AD57B749-3198-4124-8A1B-DD5857A1ABF7}"/>
      </w:docPartPr>
      <w:docPartBody>
        <w:p w:rsidR="002F11F1" w:rsidRDefault="00CF3C07" w:rsidP="00CF3C07">
          <w:pPr>
            <w:pStyle w:val="DBDBEFCD8B3F49ED90925583FE73C7B9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936DA813FD0E47E6B85FDAEF8F80A31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F051182F-5B12-408E-BCFB-B5D2462CDE27}"/>
      </w:docPartPr>
      <w:docPartBody>
        <w:p w:rsidR="002F11F1" w:rsidRDefault="00CF3C07" w:rsidP="00CF3C07">
          <w:pPr>
            <w:pStyle w:val="936DA813FD0E47E6B85FDAEF8F80A314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C86BCC7317EB493E9CC0385BA342E42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A786478-02C3-4E69-BBDC-6FCF30D3653E}"/>
      </w:docPartPr>
      <w:docPartBody>
        <w:p w:rsidR="002F11F1" w:rsidRDefault="00CF3C07" w:rsidP="00CF3C07">
          <w:pPr>
            <w:pStyle w:val="C86BCC7317EB493E9CC0385BA342E429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6E08C49716574653B25863B50D02E0A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8C9265C-E492-4EA4-AB79-3D8B42FC3499}"/>
      </w:docPartPr>
      <w:docPartBody>
        <w:p w:rsidR="002F11F1" w:rsidRDefault="00CF3C07" w:rsidP="00CF3C07">
          <w:pPr>
            <w:pStyle w:val="6E08C49716574653B25863B50D02E0A7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6C85F7BE57204E8793801DE808768D7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B89F6C5-F30D-49F1-92A3-FCD7EAC3F199}"/>
      </w:docPartPr>
      <w:docPartBody>
        <w:p w:rsidR="002F11F1" w:rsidRDefault="00CF3C07" w:rsidP="00CF3C07">
          <w:pPr>
            <w:pStyle w:val="6C85F7BE57204E8793801DE808768D7F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0462792D98A44D72AF9F689CFC1F2F4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8F724657-E6B1-4432-918A-4AC00B8AB562}"/>
      </w:docPartPr>
      <w:docPartBody>
        <w:p w:rsidR="002F11F1" w:rsidRDefault="00CF3C07" w:rsidP="00CF3C07">
          <w:pPr>
            <w:pStyle w:val="0462792D98A44D72AF9F689CFC1F2F44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ahoma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630D86"/>
    <w:multiLevelType w:val="multilevel"/>
    <w:tmpl w:val="1EBEE504"/>
    <w:lvl w:ilvl="0">
      <w:start w:val="1"/>
      <w:numFmt w:val="decimal"/>
      <w:pStyle w:val="F3DFFC3BAD4E451F84F1C676F2A354386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2"/>
  </w:compat>
  <w:rsids>
    <w:rsidRoot w:val="00285940"/>
    <w:rsid w:val="00007C0E"/>
    <w:rsid w:val="000122A9"/>
    <w:rsid w:val="00076158"/>
    <w:rsid w:val="000B4494"/>
    <w:rsid w:val="000B476D"/>
    <w:rsid w:val="000F5CDF"/>
    <w:rsid w:val="001A0CBE"/>
    <w:rsid w:val="00284F6B"/>
    <w:rsid w:val="00285940"/>
    <w:rsid w:val="002F11F1"/>
    <w:rsid w:val="003D4D5D"/>
    <w:rsid w:val="004028D4"/>
    <w:rsid w:val="00462D2A"/>
    <w:rsid w:val="0046618F"/>
    <w:rsid w:val="00476833"/>
    <w:rsid w:val="00493870"/>
    <w:rsid w:val="004E01C5"/>
    <w:rsid w:val="004F4B53"/>
    <w:rsid w:val="00562E34"/>
    <w:rsid w:val="0059614C"/>
    <w:rsid w:val="005D2D99"/>
    <w:rsid w:val="00676F1A"/>
    <w:rsid w:val="007235E2"/>
    <w:rsid w:val="00732024"/>
    <w:rsid w:val="00750EB0"/>
    <w:rsid w:val="007752F4"/>
    <w:rsid w:val="007A31FC"/>
    <w:rsid w:val="007B257A"/>
    <w:rsid w:val="00884131"/>
    <w:rsid w:val="008A5473"/>
    <w:rsid w:val="008A59A4"/>
    <w:rsid w:val="00947AE8"/>
    <w:rsid w:val="009729E8"/>
    <w:rsid w:val="00983B80"/>
    <w:rsid w:val="009A31EE"/>
    <w:rsid w:val="009E3250"/>
    <w:rsid w:val="009E5B79"/>
    <w:rsid w:val="00A065FE"/>
    <w:rsid w:val="00A25348"/>
    <w:rsid w:val="00AD5009"/>
    <w:rsid w:val="00BA7EA2"/>
    <w:rsid w:val="00BB36FC"/>
    <w:rsid w:val="00BC606B"/>
    <w:rsid w:val="00BD01A6"/>
    <w:rsid w:val="00C0243C"/>
    <w:rsid w:val="00C425A3"/>
    <w:rsid w:val="00CF3C07"/>
    <w:rsid w:val="00D2327A"/>
    <w:rsid w:val="00D6354F"/>
    <w:rsid w:val="00DA1CB7"/>
    <w:rsid w:val="00DC07B6"/>
    <w:rsid w:val="00DC259E"/>
    <w:rsid w:val="00E21ECB"/>
    <w:rsid w:val="00E32009"/>
    <w:rsid w:val="00E42981"/>
    <w:rsid w:val="00F13061"/>
    <w:rsid w:val="00F5339C"/>
    <w:rsid w:val="00FC7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339C"/>
  </w:style>
  <w:style w:type="paragraph" w:styleId="Heading1">
    <w:name w:val="heading 1"/>
    <w:basedOn w:val="Normal"/>
    <w:next w:val="Normal"/>
    <w:link w:val="Heading1Char"/>
    <w:uiPriority w:val="9"/>
    <w:qFormat/>
    <w:rsid w:val="00285940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F3C07"/>
    <w:rPr>
      <w:color w:val="808080"/>
    </w:rPr>
  </w:style>
  <w:style w:type="paragraph" w:customStyle="1" w:styleId="522290AE30184B908596C9BCED27301C">
    <w:name w:val="522290AE30184B908596C9BCED27301C"/>
    <w:rsid w:val="00285940"/>
    <w:rPr>
      <w:rFonts w:eastAsiaTheme="minorHAnsi"/>
    </w:rPr>
  </w:style>
  <w:style w:type="paragraph" w:customStyle="1" w:styleId="DE7F5E4C33AE423C99F4CB6CA918C45E">
    <w:name w:val="DE7F5E4C33AE423C99F4CB6CA918C45E"/>
    <w:rsid w:val="00285940"/>
    <w:rPr>
      <w:rFonts w:eastAsiaTheme="minorHAnsi"/>
    </w:rPr>
  </w:style>
  <w:style w:type="paragraph" w:customStyle="1" w:styleId="DE7F5E4C33AE423C99F4CB6CA918C45E1">
    <w:name w:val="DE7F5E4C33AE423C99F4CB6CA918C45E1"/>
    <w:rsid w:val="00285940"/>
    <w:rPr>
      <w:rFonts w:eastAsiaTheme="minorHAnsi"/>
    </w:rPr>
  </w:style>
  <w:style w:type="paragraph" w:customStyle="1" w:styleId="DE7F5E4C33AE423C99F4CB6CA918C45E2">
    <w:name w:val="DE7F5E4C33AE423C99F4CB6CA918C45E2"/>
    <w:rsid w:val="00285940"/>
    <w:rPr>
      <w:rFonts w:eastAsiaTheme="minorHAnsi"/>
    </w:rPr>
  </w:style>
  <w:style w:type="paragraph" w:customStyle="1" w:styleId="DE7F5E4C33AE423C99F4CB6CA918C45E3">
    <w:name w:val="DE7F5E4C33AE423C99F4CB6CA918C45E3"/>
    <w:rsid w:val="00285940"/>
    <w:rPr>
      <w:rFonts w:eastAsiaTheme="minorHAnsi"/>
    </w:rPr>
  </w:style>
  <w:style w:type="paragraph" w:customStyle="1" w:styleId="DE7F5E4C33AE423C99F4CB6CA918C45E4">
    <w:name w:val="DE7F5E4C33AE423C99F4CB6CA918C45E4"/>
    <w:rsid w:val="00285940"/>
    <w:rPr>
      <w:rFonts w:eastAsiaTheme="minorHAnsi"/>
    </w:rPr>
  </w:style>
  <w:style w:type="paragraph" w:customStyle="1" w:styleId="0F9C567AF57747C9820E53DD0F19AA03">
    <w:name w:val="0F9C567AF57747C9820E53DD0F19AA03"/>
    <w:rsid w:val="00285940"/>
    <w:rPr>
      <w:rFonts w:eastAsiaTheme="minorHAnsi"/>
    </w:rPr>
  </w:style>
  <w:style w:type="paragraph" w:customStyle="1" w:styleId="DE7F5E4C33AE423C99F4CB6CA918C45E5">
    <w:name w:val="DE7F5E4C33AE423C99F4CB6CA918C45E5"/>
    <w:rsid w:val="00285940"/>
    <w:rPr>
      <w:rFonts w:eastAsiaTheme="minorHAnsi"/>
    </w:rPr>
  </w:style>
  <w:style w:type="paragraph" w:customStyle="1" w:styleId="0F9C567AF57747C9820E53DD0F19AA031">
    <w:name w:val="0F9C567AF57747C9820E53DD0F19AA031"/>
    <w:rsid w:val="00285940"/>
    <w:rPr>
      <w:rFonts w:eastAsiaTheme="minorHAnsi"/>
    </w:rPr>
  </w:style>
  <w:style w:type="paragraph" w:customStyle="1" w:styleId="DE7F5E4C33AE423C99F4CB6CA918C45E6">
    <w:name w:val="DE7F5E4C33AE423C99F4CB6CA918C45E6"/>
    <w:rsid w:val="00285940"/>
    <w:rPr>
      <w:rFonts w:eastAsiaTheme="minorHAnsi"/>
    </w:rPr>
  </w:style>
  <w:style w:type="paragraph" w:customStyle="1" w:styleId="0F9C567AF57747C9820E53DD0F19AA032">
    <w:name w:val="0F9C567AF57747C9820E53DD0F19AA032"/>
    <w:rsid w:val="00285940"/>
    <w:rPr>
      <w:rFonts w:eastAsiaTheme="minorHAnsi"/>
    </w:rPr>
  </w:style>
  <w:style w:type="paragraph" w:customStyle="1" w:styleId="DE7F5E4C33AE423C99F4CB6CA918C45E7">
    <w:name w:val="DE7F5E4C33AE423C99F4CB6CA918C45E7"/>
    <w:rsid w:val="00285940"/>
    <w:rPr>
      <w:rFonts w:eastAsiaTheme="minorHAnsi"/>
    </w:rPr>
  </w:style>
  <w:style w:type="paragraph" w:customStyle="1" w:styleId="0F9C567AF57747C9820E53DD0F19AA033">
    <w:name w:val="0F9C567AF57747C9820E53DD0F19AA033"/>
    <w:rsid w:val="00285940"/>
    <w:rPr>
      <w:rFonts w:eastAsiaTheme="minorHAnsi"/>
    </w:rPr>
  </w:style>
  <w:style w:type="paragraph" w:customStyle="1" w:styleId="DE7F5E4C33AE423C99F4CB6CA918C45E8">
    <w:name w:val="DE7F5E4C33AE423C99F4CB6CA918C45E8"/>
    <w:rsid w:val="00285940"/>
    <w:rPr>
      <w:rFonts w:eastAsiaTheme="minorHAnsi"/>
    </w:rPr>
  </w:style>
  <w:style w:type="paragraph" w:customStyle="1" w:styleId="0F9C567AF57747C9820E53DD0F19AA034">
    <w:name w:val="0F9C567AF57747C9820E53DD0F19AA034"/>
    <w:rsid w:val="00285940"/>
    <w:rPr>
      <w:rFonts w:eastAsiaTheme="minorHAnsi"/>
    </w:rPr>
  </w:style>
  <w:style w:type="paragraph" w:customStyle="1" w:styleId="3DD6E50E11DF4CC6ACC85B34EB231EAB">
    <w:name w:val="3DD6E50E11DF4CC6ACC85B34EB231EAB"/>
    <w:rsid w:val="00285940"/>
    <w:rPr>
      <w:rFonts w:eastAsiaTheme="minorHAnsi"/>
    </w:rPr>
  </w:style>
  <w:style w:type="paragraph" w:customStyle="1" w:styleId="DE7F5E4C33AE423C99F4CB6CA918C45E9">
    <w:name w:val="DE7F5E4C33AE423C99F4CB6CA918C45E9"/>
    <w:rsid w:val="00285940"/>
    <w:rPr>
      <w:rFonts w:eastAsiaTheme="minorHAnsi"/>
    </w:rPr>
  </w:style>
  <w:style w:type="paragraph" w:customStyle="1" w:styleId="0F9C567AF57747C9820E53DD0F19AA035">
    <w:name w:val="0F9C567AF57747C9820E53DD0F19AA035"/>
    <w:rsid w:val="00285940"/>
    <w:rPr>
      <w:rFonts w:eastAsia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285940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paragraph" w:customStyle="1" w:styleId="3DD6E50E11DF4CC6ACC85B34EB231EAB1">
    <w:name w:val="3DD6E50E11DF4CC6ACC85B34EB231EAB1"/>
    <w:rsid w:val="00285940"/>
    <w:rPr>
      <w:rFonts w:eastAsiaTheme="minorHAnsi"/>
    </w:rPr>
  </w:style>
  <w:style w:type="paragraph" w:customStyle="1" w:styleId="261FFC69A2934CB0B2865E7C488684BC">
    <w:name w:val="261FFC69A2934CB0B2865E7C488684BC"/>
    <w:rsid w:val="00285940"/>
  </w:style>
  <w:style w:type="paragraph" w:customStyle="1" w:styleId="1242FD3A9CA94210BC355A71BBF4985C">
    <w:name w:val="1242FD3A9CA94210BC355A71BBF4985C"/>
    <w:rsid w:val="00285940"/>
  </w:style>
  <w:style w:type="paragraph" w:customStyle="1" w:styleId="261FFC69A2934CB0B2865E7C488684BC1">
    <w:name w:val="261FFC69A2934CB0B2865E7C488684BC1"/>
    <w:rsid w:val="00285940"/>
    <w:rPr>
      <w:rFonts w:eastAsiaTheme="minorHAnsi"/>
    </w:rPr>
  </w:style>
  <w:style w:type="paragraph" w:customStyle="1" w:styleId="1242FD3A9CA94210BC355A71BBF4985C1">
    <w:name w:val="1242FD3A9CA94210BC355A71BBF4985C1"/>
    <w:rsid w:val="00285940"/>
    <w:rPr>
      <w:rFonts w:eastAsiaTheme="minorHAnsi"/>
    </w:rPr>
  </w:style>
  <w:style w:type="paragraph" w:customStyle="1" w:styleId="DE7F5E4C33AE423C99F4CB6CA918C45E10">
    <w:name w:val="DE7F5E4C33AE423C99F4CB6CA918C45E10"/>
    <w:rsid w:val="00285940"/>
    <w:rPr>
      <w:rFonts w:eastAsiaTheme="minorHAnsi"/>
    </w:rPr>
  </w:style>
  <w:style w:type="paragraph" w:customStyle="1" w:styleId="0F9C567AF57747C9820E53DD0F19AA036">
    <w:name w:val="0F9C567AF57747C9820E53DD0F19AA036"/>
    <w:rsid w:val="00285940"/>
    <w:rPr>
      <w:rFonts w:eastAsiaTheme="minorHAnsi"/>
    </w:rPr>
  </w:style>
  <w:style w:type="paragraph" w:customStyle="1" w:styleId="3DD6E50E11DF4CC6ACC85B34EB231EAB2">
    <w:name w:val="3DD6E50E11DF4CC6ACC85B34EB231EAB2"/>
    <w:rsid w:val="00285940"/>
    <w:rPr>
      <w:rFonts w:eastAsiaTheme="minorHAnsi"/>
    </w:rPr>
  </w:style>
  <w:style w:type="paragraph" w:customStyle="1" w:styleId="261FFC69A2934CB0B2865E7C488684BC2">
    <w:name w:val="261FFC69A2934CB0B2865E7C488684BC2"/>
    <w:rsid w:val="00285940"/>
    <w:rPr>
      <w:rFonts w:eastAsiaTheme="minorHAnsi"/>
    </w:rPr>
  </w:style>
  <w:style w:type="paragraph" w:customStyle="1" w:styleId="1242FD3A9CA94210BC355A71BBF4985C2">
    <w:name w:val="1242FD3A9CA94210BC355A71BBF4985C2"/>
    <w:rsid w:val="00285940"/>
    <w:rPr>
      <w:rFonts w:eastAsiaTheme="minorHAnsi"/>
    </w:rPr>
  </w:style>
  <w:style w:type="paragraph" w:customStyle="1" w:styleId="DE7F5E4C33AE423C99F4CB6CA918C45E11">
    <w:name w:val="DE7F5E4C33AE423C99F4CB6CA918C45E11"/>
    <w:rsid w:val="00285940"/>
    <w:rPr>
      <w:rFonts w:eastAsiaTheme="minorHAnsi"/>
    </w:rPr>
  </w:style>
  <w:style w:type="paragraph" w:customStyle="1" w:styleId="0F9C567AF57747C9820E53DD0F19AA037">
    <w:name w:val="0F9C567AF57747C9820E53DD0F19AA037"/>
    <w:rsid w:val="00285940"/>
    <w:rPr>
      <w:rFonts w:eastAsiaTheme="minorHAnsi"/>
    </w:rPr>
  </w:style>
  <w:style w:type="paragraph" w:customStyle="1" w:styleId="3DD6E50E11DF4CC6ACC85B34EB231EAB3">
    <w:name w:val="3DD6E50E11DF4CC6ACC85B34EB231EAB3"/>
    <w:rsid w:val="00285940"/>
    <w:rPr>
      <w:rFonts w:eastAsiaTheme="minorHAnsi"/>
    </w:rPr>
  </w:style>
  <w:style w:type="paragraph" w:customStyle="1" w:styleId="B01380DF1DE4438B9A86F90ED2CF48E3">
    <w:name w:val="B01380DF1DE4438B9A86F90ED2CF48E3"/>
    <w:rsid w:val="00285940"/>
  </w:style>
  <w:style w:type="paragraph" w:customStyle="1" w:styleId="5017C09E4C1B42F982B10BE9CAB36044">
    <w:name w:val="5017C09E4C1B42F982B10BE9CAB36044"/>
    <w:rsid w:val="00285940"/>
  </w:style>
  <w:style w:type="paragraph" w:customStyle="1" w:styleId="B01380DF1DE4438B9A86F90ED2CF48E31">
    <w:name w:val="B01380DF1DE4438B9A86F90ED2CF48E3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">
    <w:name w:val="5017C09E4C1B42F982B10BE9CAB3604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4">
    <w:name w:val="3DD6E50E11DF4CC6ACC85B34EB231EAB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">
    <w:name w:val="B01380DF1DE4438B9A86F90ED2CF48E3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">
    <w:name w:val="5017C09E4C1B42F982B10BE9CAB36044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5">
    <w:name w:val="3DD6E50E11DF4CC6ACC85B34EB231EAB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">
    <w:name w:val="B01380DF1DE4438B9A86F90ED2CF48E3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">
    <w:name w:val="5017C09E4C1B42F982B10BE9CAB36044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6">
    <w:name w:val="3DD6E50E11DF4CC6ACC85B34EB231EAB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4">
    <w:name w:val="B01380DF1DE4438B9A86F90ED2CF48E3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4">
    <w:name w:val="5017C09E4C1B42F982B10BE9CAB36044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7">
    <w:name w:val="3DD6E50E11DF4CC6ACC85B34EB231EAB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5">
    <w:name w:val="B01380DF1DE4438B9A86F90ED2CF48E3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5">
    <w:name w:val="5017C09E4C1B42F982B10BE9CAB36044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">
    <w:name w:val="644751438F314E5C8106837278E709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">
    <w:name w:val="B6D0E95525A74B8AB964704374AACCF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">
    <w:name w:val="B291F6D5DDC445D796D70005EACADB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8">
    <w:name w:val="3DD6E50E11DF4CC6ACC85B34EB231EAB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6">
    <w:name w:val="B01380DF1DE4438B9A86F90ED2CF48E3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6">
    <w:name w:val="5017C09E4C1B42F982B10BE9CAB36044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">
    <w:name w:val="644751438F314E5C8106837278E709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">
    <w:name w:val="B6D0E95525A74B8AB964704374AACCF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">
    <w:name w:val="B291F6D5DDC445D796D70005EACADB9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8B1B2C752C354172BCE51CABDE89DBAF">
    <w:name w:val="8B1B2C752C354172BCE51CABDE89DBAF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7">
    <w:name w:val="B01380DF1DE4438B9A86F90ED2CF48E3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7">
    <w:name w:val="5017C09E4C1B42F982B10BE9CAB36044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">
    <w:name w:val="644751438F314E5C8106837278E709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">
    <w:name w:val="B6D0E95525A74B8AB964704374AACCF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">
    <w:name w:val="B291F6D5DDC445D796D70005EACADB96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">
    <w:name w:val="1C3C2AA8A84843249957099347F7B29C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">
    <w:name w:val="D40F4864809B4769B2CD3539CD33149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">
    <w:name w:val="F3DFFC3BAD4E451F84F1C676F2A354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8">
    <w:name w:val="B01380DF1DE4438B9A86F90ED2CF48E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8">
    <w:name w:val="5017C09E4C1B42F982B10BE9CAB36044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">
    <w:name w:val="644751438F314E5C8106837278E709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">
    <w:name w:val="B6D0E95525A74B8AB964704374AACCF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">
    <w:name w:val="B291F6D5DDC445D796D70005EACADB96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">
    <w:name w:val="1C3C2AA8A84843249957099347F7B29C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">
    <w:name w:val="D40F4864809B4769B2CD3539CD331490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">
    <w:name w:val="F3DFFC3BAD4E451F84F1C676F2A35438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9">
    <w:name w:val="B01380DF1DE4438B9A86F90ED2CF48E3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9">
    <w:name w:val="5017C09E4C1B42F982B10BE9CAB36044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4">
    <w:name w:val="644751438F314E5C8106837278E709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4">
    <w:name w:val="B6D0E95525A74B8AB964704374AACCF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4">
    <w:name w:val="B291F6D5DDC445D796D70005EACADB96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">
    <w:name w:val="1C3C2AA8A84843249957099347F7B29C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">
    <w:name w:val="D40F4864809B4769B2CD3539CD331490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">
    <w:name w:val="F3DFFC3BAD4E451F84F1C676F2A35438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0">
    <w:name w:val="B01380DF1DE4438B9A86F90ED2CF48E3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0">
    <w:name w:val="5017C09E4C1B42F982B10BE9CAB36044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5">
    <w:name w:val="644751438F314E5C8106837278E709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5">
    <w:name w:val="B6D0E95525A74B8AB964704374AACCF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5">
    <w:name w:val="B291F6D5DDC445D796D70005EACADB96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3">
    <w:name w:val="1C3C2AA8A84843249957099347F7B29C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3">
    <w:name w:val="D40F4864809B4769B2CD3539CD331490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3">
    <w:name w:val="F3DFFC3BAD4E451F84F1C676F2A35438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0F8D9677C424CBFA591A9D851C0B0D2">
    <w:name w:val="60F8D9677C424CBFA591A9D851C0B0D2"/>
    <w:rsid w:val="00285940"/>
  </w:style>
  <w:style w:type="paragraph" w:customStyle="1" w:styleId="C9B32C1B17D64E77843DB9E9E63010A5">
    <w:name w:val="C9B32C1B17D64E77843DB9E9E63010A5"/>
    <w:rsid w:val="00285940"/>
  </w:style>
  <w:style w:type="paragraph" w:customStyle="1" w:styleId="3471DCC65E2247359F8F3F545C54FDAE">
    <w:name w:val="3471DCC65E2247359F8F3F545C54FDAE"/>
    <w:rsid w:val="00285940"/>
  </w:style>
  <w:style w:type="paragraph" w:customStyle="1" w:styleId="B01380DF1DE4438B9A86F90ED2CF48E311">
    <w:name w:val="B01380DF1DE4438B9A86F90ED2CF48E3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1">
    <w:name w:val="5017C09E4C1B42F982B10BE9CAB3604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6">
    <w:name w:val="644751438F314E5C8106837278E709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6">
    <w:name w:val="B6D0E95525A74B8AB964704374AACCF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6">
    <w:name w:val="B291F6D5DDC445D796D70005EACADB96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4">
    <w:name w:val="1C3C2AA8A84843249957099347F7B29C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4">
    <w:name w:val="D40F4864809B4769B2CD3539CD331490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4">
    <w:name w:val="F3DFFC3BAD4E451F84F1C676F2A35438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">
    <w:name w:val="C9B32C1B17D64E77843DB9E9E63010A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">
    <w:name w:val="3471DCC65E2247359F8F3F545C54FDAE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2">
    <w:name w:val="B01380DF1DE4438B9A86F90ED2CF48E3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2">
    <w:name w:val="5017C09E4C1B42F982B10BE9CAB3604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7">
    <w:name w:val="644751438F314E5C8106837278E709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7">
    <w:name w:val="B6D0E95525A74B8AB964704374AACCF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7">
    <w:name w:val="B291F6D5DDC445D796D70005EACADB96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">
    <w:name w:val="B3B6E46574324947810DD1EEB0EE5B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5">
    <w:name w:val="1C3C2AA8A84843249957099347F7B29C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5">
    <w:name w:val="D40F4864809B4769B2CD3539CD331490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5">
    <w:name w:val="F3DFFC3BAD4E451F84F1C676F2A35438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">
    <w:name w:val="C9B32C1B17D64E77843DB9E9E63010A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">
    <w:name w:val="3471DCC65E2247359F8F3F545C54FDAE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3">
    <w:name w:val="B01380DF1DE4438B9A86F90ED2CF48E3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3">
    <w:name w:val="5017C09E4C1B42F982B10BE9CAB3604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8">
    <w:name w:val="644751438F314E5C8106837278E709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8">
    <w:name w:val="B6D0E95525A74B8AB964704374AACCF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8">
    <w:name w:val="B291F6D5DDC445D796D70005EACADB96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">
    <w:name w:val="B3B6E46574324947810DD1EEB0EE5B5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6">
    <w:name w:val="1C3C2AA8A84843249957099347F7B29C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6">
    <w:name w:val="D40F4864809B4769B2CD3539CD331490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6">
    <w:name w:val="F3DFFC3BAD4E451F84F1C676F2A354386"/>
    <w:rsid w:val="00285940"/>
    <w:pPr>
      <w:numPr>
        <w:numId w:val="1"/>
      </w:num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3">
    <w:name w:val="C9B32C1B17D64E77843DB9E9E63010A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3">
    <w:name w:val="3471DCC65E2247359F8F3F545C54FDAE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">
    <w:name w:val="0BD83CCF15094DD2A4C72DB648573D2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4">
    <w:name w:val="B01380DF1DE4438B9A86F90ED2CF48E3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4">
    <w:name w:val="5017C09E4C1B42F982B10BE9CAB3604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9">
    <w:name w:val="644751438F314E5C8106837278E709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9">
    <w:name w:val="B6D0E95525A74B8AB964704374AACCF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9">
    <w:name w:val="B291F6D5DDC445D796D70005EACADB96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">
    <w:name w:val="B3B6E46574324947810DD1EEB0EE5B5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7">
    <w:name w:val="1C3C2AA8A84843249957099347F7B29C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7">
    <w:name w:val="D40F4864809B4769B2CD3539CD331490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7">
    <w:name w:val="F3DFFC3BAD4E451F84F1C676F2A354387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4">
    <w:name w:val="C9B32C1B17D64E77843DB9E9E63010A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4">
    <w:name w:val="3471DCC65E2247359F8F3F545C54FDAE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1">
    <w:name w:val="0BD83CCF15094DD2A4C72DB648573D20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">
    <w:name w:val="6D4C9C25EC354A33B82EDD49745F88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5">
    <w:name w:val="B01380DF1DE4438B9A86F90ED2CF48E3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5">
    <w:name w:val="5017C09E4C1B42F982B10BE9CAB3604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0">
    <w:name w:val="644751438F314E5C8106837278E70941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0">
    <w:name w:val="B6D0E95525A74B8AB964704374AACCF5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0">
    <w:name w:val="B291F6D5DDC445D796D70005EACADB96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3">
    <w:name w:val="B3B6E46574324947810DD1EEB0EE5B5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8">
    <w:name w:val="1C3C2AA8A84843249957099347F7B29C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8">
    <w:name w:val="D40F4864809B4769B2CD3539CD331490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8">
    <w:name w:val="F3DFFC3BAD4E451F84F1C676F2A354388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5">
    <w:name w:val="C9B32C1B17D64E77843DB9E9E63010A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5">
    <w:name w:val="3471DCC65E2247359F8F3F545C54FDAE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2">
    <w:name w:val="0BD83CCF15094DD2A4C72DB648573D20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1">
    <w:name w:val="6D4C9C25EC354A33B82EDD49745F88E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6">
    <w:name w:val="B01380DF1DE4438B9A86F90ED2CF48E3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6">
    <w:name w:val="5017C09E4C1B42F982B10BE9CAB3604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1">
    <w:name w:val="644751438F314E5C8106837278E70941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1">
    <w:name w:val="B6D0E95525A74B8AB964704374AACCF5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1">
    <w:name w:val="B291F6D5DDC445D796D70005EACADB96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4">
    <w:name w:val="B3B6E46574324947810DD1EEB0EE5B59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9">
    <w:name w:val="1C3C2AA8A84843249957099347F7B29C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9">
    <w:name w:val="D40F4864809B4769B2CD3539CD331490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9">
    <w:name w:val="F3DFFC3BAD4E451F84F1C676F2A354389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6">
    <w:name w:val="C9B32C1B17D64E77843DB9E9E63010A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6">
    <w:name w:val="3471DCC65E2247359F8F3F545C54FDA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3">
    <w:name w:val="0BD83CCF15094DD2A4C72DB648573D203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">
    <w:name w:val="FB376969513447B5B0F9DAC81F50542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7">
    <w:name w:val="B01380DF1DE4438B9A86F90ED2CF48E3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7">
    <w:name w:val="5017C09E4C1B42F982B10BE9CAB3604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2">
    <w:name w:val="644751438F314E5C8106837278E70941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2">
    <w:name w:val="B6D0E95525A74B8AB964704374AACCF5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2">
    <w:name w:val="B291F6D5DDC445D796D70005EACADB96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5">
    <w:name w:val="B3B6E46574324947810DD1EEB0EE5B59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0">
    <w:name w:val="1C3C2AA8A84843249957099347F7B29C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0">
    <w:name w:val="D40F4864809B4769B2CD3539CD331490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0">
    <w:name w:val="F3DFFC3BAD4E451F84F1C676F2A3543810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7">
    <w:name w:val="C9B32C1B17D64E77843DB9E9E63010A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7">
    <w:name w:val="3471DCC65E2247359F8F3F545C54FDAE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4">
    <w:name w:val="0BD83CCF15094DD2A4C72DB648573D204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">
    <w:name w:val="FB376969513447B5B0F9DAC81F50542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8">
    <w:name w:val="B01380DF1DE4438B9A86F90ED2CF48E3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8">
    <w:name w:val="5017C09E4C1B42F982B10BE9CAB3604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3">
    <w:name w:val="644751438F314E5C8106837278E70941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3">
    <w:name w:val="B6D0E95525A74B8AB964704374AACCF5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3">
    <w:name w:val="B291F6D5DDC445D796D70005EACADB96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6">
    <w:name w:val="B3B6E46574324947810DD1EEB0EE5B5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1">
    <w:name w:val="1C3C2AA8A84843249957099347F7B29C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1">
    <w:name w:val="D40F4864809B4769B2CD3539CD331490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1">
    <w:name w:val="F3DFFC3BAD4E451F84F1C676F2A354381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8">
    <w:name w:val="C9B32C1B17D64E77843DB9E9E63010A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8">
    <w:name w:val="3471DCC65E2247359F8F3F545C54FDAE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5">
    <w:name w:val="0BD83CCF15094DD2A4C72DB648573D205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2">
    <w:name w:val="FB376969513447B5B0F9DAC81F50542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9">
    <w:name w:val="B01380DF1DE4438B9A86F90ED2CF48E3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9">
    <w:name w:val="5017C09E4C1B42F982B10BE9CAB3604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4">
    <w:name w:val="644751438F314E5C8106837278E70941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4">
    <w:name w:val="B6D0E95525A74B8AB964704374AACCF5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4">
    <w:name w:val="B291F6D5DDC445D796D70005EACADB96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7">
    <w:name w:val="B3B6E46574324947810DD1EEB0EE5B59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2">
    <w:name w:val="1C3C2AA8A84843249957099347F7B29C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2">
    <w:name w:val="D40F4864809B4769B2CD3539CD331490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2">
    <w:name w:val="F3DFFC3BAD4E451F84F1C676F2A354381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9">
    <w:name w:val="C9B32C1B17D64E77843DB9E9E63010A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9">
    <w:name w:val="3471DCC65E2247359F8F3F545C54FDAE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6">
    <w:name w:val="0BD83CCF15094DD2A4C72DB648573D206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3">
    <w:name w:val="FB376969513447B5B0F9DAC81F50542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0">
    <w:name w:val="B01380DF1DE4438B9A86F90ED2CF48E3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0">
    <w:name w:val="5017C09E4C1B42F982B10BE9CAB36044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5">
    <w:name w:val="644751438F314E5C8106837278E70941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5">
    <w:name w:val="B6D0E95525A74B8AB964704374AACCF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5">
    <w:name w:val="B291F6D5DDC445D796D70005EACADB96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8">
    <w:name w:val="B3B6E46574324947810DD1EEB0EE5B5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3">
    <w:name w:val="1C3C2AA8A84843249957099347F7B29C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3">
    <w:name w:val="D40F4864809B4769B2CD3539CD331490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3">
    <w:name w:val="F3DFFC3BAD4E451F84F1C676F2A35438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0">
    <w:name w:val="C9B32C1B17D64E77843DB9E9E63010A5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0">
    <w:name w:val="3471DCC65E2247359F8F3F545C54FDAE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">
    <w:name w:val="83445DC205C14C17B7185E40848BE25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4">
    <w:name w:val="FB376969513447B5B0F9DAC81F50542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1">
    <w:name w:val="B01380DF1DE4438B9A86F90ED2CF48E3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1">
    <w:name w:val="5017C09E4C1B42F982B10BE9CAB36044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6">
    <w:name w:val="644751438F314E5C8106837278E70941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6">
    <w:name w:val="B6D0E95525A74B8AB964704374AACCF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6">
    <w:name w:val="B291F6D5DDC445D796D70005EACADB96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9">
    <w:name w:val="B3B6E46574324947810DD1EEB0EE5B5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4">
    <w:name w:val="1C3C2AA8A84843249957099347F7B29C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4">
    <w:name w:val="D40F4864809B4769B2CD3539CD331490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4">
    <w:name w:val="F3DFFC3BAD4E451F84F1C676F2A354381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1">
    <w:name w:val="C9B32C1B17D64E77843DB9E9E63010A5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1">
    <w:name w:val="3471DCC65E2247359F8F3F545C54FDAE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">
    <w:name w:val="83445DC205C14C17B7185E40848BE259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5">
    <w:name w:val="FB376969513447B5B0F9DAC81F50542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2">
    <w:name w:val="B01380DF1DE4438B9A86F90ED2CF48E3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2">
    <w:name w:val="5017C09E4C1B42F982B10BE9CAB36044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7">
    <w:name w:val="644751438F314E5C8106837278E70941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7">
    <w:name w:val="B6D0E95525A74B8AB964704374AACCF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7">
    <w:name w:val="B291F6D5DDC445D796D70005EACADB96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0">
    <w:name w:val="B3B6E46574324947810DD1EEB0EE5B5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5">
    <w:name w:val="1C3C2AA8A84843249957099347F7B29C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5">
    <w:name w:val="D40F4864809B4769B2CD3539CD331490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5">
    <w:name w:val="F3DFFC3BAD4E451F84F1C676F2A354381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2">
    <w:name w:val="C9B32C1B17D64E77843DB9E9E63010A5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2">
    <w:name w:val="3471DCC65E2247359F8F3F545C54FDAE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2">
    <w:name w:val="83445DC205C14C17B7185E40848BE259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6">
    <w:name w:val="FB376969513447B5B0F9DAC81F50542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">
    <w:name w:val="12C728926F2343058C8C877CC4CFE10D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3">
    <w:name w:val="B01380DF1DE4438B9A86F90ED2CF48E3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3">
    <w:name w:val="5017C09E4C1B42F982B10BE9CAB36044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8">
    <w:name w:val="644751438F314E5C8106837278E70941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8">
    <w:name w:val="B6D0E95525A74B8AB964704374AACCF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8">
    <w:name w:val="B291F6D5DDC445D796D70005EACADB96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1">
    <w:name w:val="B3B6E46574324947810DD1EEB0EE5B5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6">
    <w:name w:val="1C3C2AA8A84843249957099347F7B29C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6">
    <w:name w:val="D40F4864809B4769B2CD3539CD331490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6">
    <w:name w:val="F3DFFC3BAD4E451F84F1C676F2A354381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3">
    <w:name w:val="C9B32C1B17D64E77843DB9E9E63010A5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3">
    <w:name w:val="3471DCC65E2247359F8F3F545C54FDAE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3">
    <w:name w:val="83445DC205C14C17B7185E40848BE259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7">
    <w:name w:val="FB376969513447B5B0F9DAC81F50542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">
    <w:name w:val="12C728926F2343058C8C877CC4CFE10D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">
    <w:name w:val="BA9495B89DA643128FC7ED5B338E758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8B715EF64CB435484F9EC7696F48F65">
    <w:name w:val="B8B715EF64CB435484F9EC7696F48F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412F3F508B843EA95321657971E42AF">
    <w:name w:val="8412F3F508B843EA95321657971E42AF"/>
    <w:rsid w:val="00947AE8"/>
  </w:style>
  <w:style w:type="paragraph" w:customStyle="1" w:styleId="3F635BBDC40D4B40AFC99BE8027153B7">
    <w:name w:val="3F635BBDC40D4B40AFC99BE8027153B7"/>
    <w:rsid w:val="00947AE8"/>
  </w:style>
  <w:style w:type="paragraph" w:customStyle="1" w:styleId="AB9688B851BA42F2A0A6857619319248">
    <w:name w:val="AB9688B851BA42F2A0A6857619319248"/>
    <w:rsid w:val="00947AE8"/>
  </w:style>
  <w:style w:type="paragraph" w:customStyle="1" w:styleId="AD3B39C88BDB4924AABC1E04648D8BE6">
    <w:name w:val="AD3B39C88BDB4924AABC1E04648D8BE6"/>
    <w:rsid w:val="00947AE8"/>
  </w:style>
  <w:style w:type="paragraph" w:customStyle="1" w:styleId="F74C3AEDCB1F4AEEAF629A9D4A205AD6">
    <w:name w:val="F74C3AEDCB1F4AEEAF629A9D4A205AD6"/>
    <w:rsid w:val="00947AE8"/>
  </w:style>
  <w:style w:type="paragraph" w:customStyle="1" w:styleId="B01380DF1DE4438B9A86F90ED2CF48E324">
    <w:name w:val="B01380DF1DE4438B9A86F90ED2CF48E3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4">
    <w:name w:val="5017C09E4C1B42F982B10BE9CAB36044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9">
    <w:name w:val="644751438F314E5C8106837278E70941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9">
    <w:name w:val="B6D0E95525A74B8AB964704374AACCF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9">
    <w:name w:val="B291F6D5DDC445D796D70005EACADB96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2">
    <w:name w:val="B3B6E46574324947810DD1EEB0EE5B5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7">
    <w:name w:val="1C3C2AA8A84843249957099347F7B29C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7">
    <w:name w:val="D40F4864809B4769B2CD3539CD331490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7">
    <w:name w:val="F3DFFC3BAD4E451F84F1C676F2A354381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4">
    <w:name w:val="C9B32C1B17D64E77843DB9E9E63010A5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4">
    <w:name w:val="3471DCC65E2247359F8F3F545C54FDAE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4">
    <w:name w:val="83445DC205C14C17B7185E40848BE259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8">
    <w:name w:val="FB376969513447B5B0F9DAC81F50542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2">
    <w:name w:val="12C728926F2343058C8C877CC4CFE10D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">
    <w:name w:val="BA9495B89DA643128FC7ED5B338E758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">
    <w:name w:val="AD3B39C88BDB4924AABC1E04648D8BE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">
    <w:name w:val="F74C3AEDCB1F4AEEAF629A9D4A205AD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">
    <w:name w:val="495DAA18AF1F46E09C00234B7E471315"/>
    <w:rsid w:val="00947AE8"/>
  </w:style>
  <w:style w:type="paragraph" w:customStyle="1" w:styleId="CC8448E6A34345C781449A1EF6FB1EFB">
    <w:name w:val="CC8448E6A34345C781449A1EF6FB1EFB"/>
    <w:rsid w:val="00947AE8"/>
  </w:style>
  <w:style w:type="paragraph" w:customStyle="1" w:styleId="D85BF1625361404E86F161B2B0B1EC24">
    <w:name w:val="D85BF1625361404E86F161B2B0B1EC24"/>
    <w:rsid w:val="00947AE8"/>
  </w:style>
  <w:style w:type="paragraph" w:customStyle="1" w:styleId="7EE2229772174E61A673EA910EEF6C82">
    <w:name w:val="7EE2229772174E61A673EA910EEF6C82"/>
    <w:rsid w:val="00947AE8"/>
  </w:style>
  <w:style w:type="paragraph" w:customStyle="1" w:styleId="C93F43786ADE44798F3AD7E42E55E75E">
    <w:name w:val="C93F43786ADE44798F3AD7E42E55E75E"/>
    <w:rsid w:val="00947AE8"/>
  </w:style>
  <w:style w:type="paragraph" w:customStyle="1" w:styleId="16D4F6D2F582409AAD26B023F3E56ACA">
    <w:name w:val="16D4F6D2F582409AAD26B023F3E56ACA"/>
    <w:rsid w:val="00947AE8"/>
  </w:style>
  <w:style w:type="paragraph" w:customStyle="1" w:styleId="B01380DF1DE4438B9A86F90ED2CF48E325">
    <w:name w:val="B01380DF1DE4438B9A86F90ED2CF48E3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5">
    <w:name w:val="5017C09E4C1B42F982B10BE9CAB36044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0">
    <w:name w:val="644751438F314E5C8106837278E70941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0">
    <w:name w:val="B6D0E95525A74B8AB964704374AACCF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0">
    <w:name w:val="B291F6D5DDC445D796D70005EACADB96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3">
    <w:name w:val="B3B6E46574324947810DD1EEB0EE5B5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8">
    <w:name w:val="1C3C2AA8A84843249957099347F7B29C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8">
    <w:name w:val="D40F4864809B4769B2CD3539CD331490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8">
    <w:name w:val="F3DFFC3BAD4E451F84F1C676F2A354381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5">
    <w:name w:val="C9B32C1B17D64E77843DB9E9E63010A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5">
    <w:name w:val="3471DCC65E2247359F8F3F545C54FDAE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5">
    <w:name w:val="83445DC205C14C17B7185E40848BE259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9">
    <w:name w:val="FB376969513447B5B0F9DAC81F50542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3">
    <w:name w:val="12C728926F2343058C8C877CC4CFE10D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2">
    <w:name w:val="BA9495B89DA643128FC7ED5B338E758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2">
    <w:name w:val="AD3B39C88BDB4924AABC1E04648D8BE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2">
    <w:name w:val="F74C3AEDCB1F4AEEAF629A9D4A205AD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">
    <w:name w:val="690AC0BF91AF43058FC83D389B6DA6F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">
    <w:name w:val="495DAA18AF1F46E09C00234B7E471315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">
    <w:name w:val="16D4F6D2F582409AAD26B023F3E56AC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">
    <w:name w:val="CC8448E6A34345C781449A1EF6FB1EFB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">
    <w:name w:val="D85BF1625361404E86F161B2B0B1EC2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">
    <w:name w:val="7EE2229772174E61A673EA910EEF6C8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">
    <w:name w:val="C93F43786ADE44798F3AD7E42E55E75E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6">
    <w:name w:val="B01380DF1DE4438B9A86F90ED2CF48E3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6">
    <w:name w:val="5017C09E4C1B42F982B10BE9CAB36044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1">
    <w:name w:val="644751438F314E5C8106837278E70941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1">
    <w:name w:val="B6D0E95525A74B8AB964704374AACCF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1">
    <w:name w:val="B291F6D5DDC445D796D70005EACADB96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4">
    <w:name w:val="B3B6E46574324947810DD1EEB0EE5B5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9">
    <w:name w:val="1C3C2AA8A84843249957099347F7B29C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9">
    <w:name w:val="D40F4864809B4769B2CD3539CD331490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9">
    <w:name w:val="F3DFFC3BAD4E451F84F1C676F2A354381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6">
    <w:name w:val="C9B32C1B17D64E77843DB9E9E63010A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6">
    <w:name w:val="3471DCC65E2247359F8F3F545C54FDAE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6">
    <w:name w:val="83445DC205C14C17B7185E40848BE259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0">
    <w:name w:val="FB376969513447B5B0F9DAC81F50542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4">
    <w:name w:val="12C728926F2343058C8C877CC4CFE10D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3">
    <w:name w:val="BA9495B89DA643128FC7ED5B338E758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">
    <w:name w:val="4B605CCAEFB845878B512982C1448FAC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3">
    <w:name w:val="AD3B39C88BDB4924AABC1E04648D8BE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3">
    <w:name w:val="F74C3AEDCB1F4AEEAF629A9D4A205AD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">
    <w:name w:val="690AC0BF91AF43058FC83D389B6DA6F9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2">
    <w:name w:val="495DAA18AF1F46E09C00234B7E471315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2">
    <w:name w:val="16D4F6D2F582409AAD26B023F3E56ACA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2">
    <w:name w:val="CC8448E6A34345C781449A1EF6FB1EFB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2">
    <w:name w:val="D85BF1625361404E86F161B2B0B1EC2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2">
    <w:name w:val="7EE2229772174E61A673EA910EEF6C8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2">
    <w:name w:val="C93F43786ADE44798F3AD7E42E55E75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7">
    <w:name w:val="B01380DF1DE4438B9A86F90ED2CF48E3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7">
    <w:name w:val="5017C09E4C1B42F982B10BE9CAB36044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2">
    <w:name w:val="644751438F314E5C8106837278E70941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2">
    <w:name w:val="B6D0E95525A74B8AB964704374AACCF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2">
    <w:name w:val="B291F6D5DDC445D796D70005EACADB96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5">
    <w:name w:val="B3B6E46574324947810DD1EEB0EE5B5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0">
    <w:name w:val="1C3C2AA8A84843249957099347F7B29C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0">
    <w:name w:val="D40F4864809B4769B2CD3539CD331490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0">
    <w:name w:val="F3DFFC3BAD4E451F84F1C676F2A354382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7">
    <w:name w:val="C9B32C1B17D64E77843DB9E9E63010A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7">
    <w:name w:val="3471DCC65E2247359F8F3F545C54FDAE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7">
    <w:name w:val="83445DC205C14C17B7185E40848BE259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Style2">
    <w:name w:val="Style2"/>
    <w:basedOn w:val="Normal"/>
    <w:link w:val="Style2Char"/>
    <w:rsid w:val="00947AE8"/>
    <w:rPr>
      <w:rFonts w:ascii="TH SarabunPSK" w:eastAsiaTheme="minorHAnsi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1">
    <w:name w:val="FB376969513447B5B0F9DAC81F50542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5">
    <w:name w:val="12C728926F2343058C8C877CC4CFE10D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4">
    <w:name w:val="BA9495B89DA643128FC7ED5B338E758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1">
    <w:name w:val="4B605CCAEFB845878B512982C1448FAC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4">
    <w:name w:val="AD3B39C88BDB4924AABC1E04648D8BE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4">
    <w:name w:val="F74C3AEDCB1F4AEEAF629A9D4A205AD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2">
    <w:name w:val="690AC0BF91AF43058FC83D389B6DA6F9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3">
    <w:name w:val="495DAA18AF1F46E09C00234B7E471315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3">
    <w:name w:val="16D4F6D2F582409AAD26B023F3E56ACA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3">
    <w:name w:val="CC8448E6A34345C781449A1EF6FB1EFB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3">
    <w:name w:val="D85BF1625361404E86F161B2B0B1EC2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3">
    <w:name w:val="7EE2229772174E61A673EA910EEF6C8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3">
    <w:name w:val="C93F43786ADE44798F3AD7E42E55E75E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8">
    <w:name w:val="B01380DF1DE4438B9A86F90ED2CF48E3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8">
    <w:name w:val="5017C09E4C1B42F982B10BE9CAB36044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3">
    <w:name w:val="644751438F314E5C8106837278E70941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3">
    <w:name w:val="B6D0E95525A74B8AB964704374AACCF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3">
    <w:name w:val="B291F6D5DDC445D796D70005EACADB96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6">
    <w:name w:val="B3B6E46574324947810DD1EEB0EE5B59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1">
    <w:name w:val="1C3C2AA8A84843249957099347F7B29C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1">
    <w:name w:val="D40F4864809B4769B2CD3539CD331490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1">
    <w:name w:val="F3DFFC3BAD4E451F84F1C676F2A354382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8">
    <w:name w:val="C9B32C1B17D64E77843DB9E9E63010A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8">
    <w:name w:val="3471DCC65E2247359F8F3F545C54FDAE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8">
    <w:name w:val="83445DC205C14C17B7185E40848BE259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2">
    <w:name w:val="FB376969513447B5B0F9DAC81F50542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6">
    <w:name w:val="12C728926F2343058C8C877CC4CFE10D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5">
    <w:name w:val="BA9495B89DA643128FC7ED5B338E758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2">
    <w:name w:val="4B605CCAEFB845878B512982C1448FAC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5">
    <w:name w:val="AD3B39C88BDB4924AABC1E04648D8BE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5">
    <w:name w:val="F74C3AEDCB1F4AEEAF629A9D4A205AD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3">
    <w:name w:val="690AC0BF91AF43058FC83D389B6DA6F9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4">
    <w:name w:val="495DAA18AF1F46E09C00234B7E471315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4">
    <w:name w:val="16D4F6D2F582409AAD26B023F3E56ACA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4">
    <w:name w:val="CC8448E6A34345C781449A1EF6FB1EFB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4">
    <w:name w:val="D85BF1625361404E86F161B2B0B1EC2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4">
    <w:name w:val="7EE2229772174E61A673EA910EEF6C8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4">
    <w:name w:val="C93F43786ADE44798F3AD7E42E55E75E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9">
    <w:name w:val="B01380DF1DE4438B9A86F90ED2CF48E3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9">
    <w:name w:val="5017C09E4C1B42F982B10BE9CAB36044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4">
    <w:name w:val="644751438F314E5C8106837278E70941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4">
    <w:name w:val="B6D0E95525A74B8AB964704374AACCF5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4">
    <w:name w:val="B291F6D5DDC445D796D70005EACADB96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7">
    <w:name w:val="B3B6E46574324947810DD1EEB0EE5B59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2">
    <w:name w:val="1C3C2AA8A84843249957099347F7B29C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2">
    <w:name w:val="D40F4864809B4769B2CD3539CD331490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2">
    <w:name w:val="F3DFFC3BAD4E451F84F1C676F2A354382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9">
    <w:name w:val="C9B32C1B17D64E77843DB9E9E63010A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9">
    <w:name w:val="3471DCC65E2247359F8F3F545C54FDAE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9">
    <w:name w:val="83445DC205C14C17B7185E40848BE259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3">
    <w:name w:val="FB376969513447B5B0F9DAC81F50542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7">
    <w:name w:val="12C728926F2343058C8C877CC4CFE10D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6">
    <w:name w:val="BA9495B89DA643128FC7ED5B338E758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3">
    <w:name w:val="4B605CCAEFB845878B512982C1448FAC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6">
    <w:name w:val="AD3B39C88BDB4924AABC1E04648D8BE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6">
    <w:name w:val="F74C3AEDCB1F4AEEAF629A9D4A205AD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4">
    <w:name w:val="690AC0BF91AF43058FC83D389B6DA6F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5">
    <w:name w:val="495DAA18AF1F46E09C00234B7E471315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5">
    <w:name w:val="16D4F6D2F582409AAD26B023F3E56ACA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5">
    <w:name w:val="CC8448E6A34345C781449A1EF6FB1EFB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5">
    <w:name w:val="D85BF1625361404E86F161B2B0B1EC2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5">
    <w:name w:val="7EE2229772174E61A673EA910EEF6C8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5">
    <w:name w:val="C93F43786ADE44798F3AD7E42E55E75E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0">
    <w:name w:val="B01380DF1DE4438B9A86F90ED2CF48E3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0">
    <w:name w:val="5017C09E4C1B42F982B10BE9CAB36044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5">
    <w:name w:val="644751438F314E5C8106837278E70941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5">
    <w:name w:val="B6D0E95525A74B8AB964704374AACCF5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5">
    <w:name w:val="B291F6D5DDC445D796D70005EACADB96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8">
    <w:name w:val="B3B6E46574324947810DD1EEB0EE5B59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3">
    <w:name w:val="1C3C2AA8A84843249957099347F7B29C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3">
    <w:name w:val="D40F4864809B4769B2CD3539CD331490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3">
    <w:name w:val="F3DFFC3BAD4E451F84F1C676F2A354382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0">
    <w:name w:val="C9B32C1B17D64E77843DB9E9E63010A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0">
    <w:name w:val="3471DCC65E2247359F8F3F545C54FDAE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0">
    <w:name w:val="83445DC205C14C17B7185E40848BE2591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4">
    <w:name w:val="FB376969513447B5B0F9DAC81F50542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8">
    <w:name w:val="12C728926F2343058C8C877CC4CFE10D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7">
    <w:name w:val="BA9495B89DA643128FC7ED5B338E758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4">
    <w:name w:val="4B605CCAEFB845878B512982C1448FAC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7">
    <w:name w:val="AD3B39C88BDB4924AABC1E04648D8BE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7">
    <w:name w:val="F74C3AEDCB1F4AEEAF629A9D4A205AD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5">
    <w:name w:val="690AC0BF91AF43058FC83D389B6DA6F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6">
    <w:name w:val="495DAA18AF1F46E09C00234B7E471315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6">
    <w:name w:val="16D4F6D2F582409AAD26B023F3E56ACA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6">
    <w:name w:val="CC8448E6A34345C781449A1EF6FB1EFB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6">
    <w:name w:val="D85BF1625361404E86F161B2B0B1EC2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6">
    <w:name w:val="7EE2229772174E61A673EA910EEF6C8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6">
    <w:name w:val="C93F43786ADE44798F3AD7E42E55E75E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1">
    <w:name w:val="B01380DF1DE4438B9A86F90ED2CF48E3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1">
    <w:name w:val="5017C09E4C1B42F982B10BE9CAB36044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6">
    <w:name w:val="644751438F314E5C8106837278E70941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6">
    <w:name w:val="B6D0E95525A74B8AB964704374AACCF5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6">
    <w:name w:val="B291F6D5DDC445D796D70005EACADB96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9">
    <w:name w:val="B3B6E46574324947810DD1EEB0EE5B59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4">
    <w:name w:val="1C3C2AA8A84843249957099347F7B29C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4">
    <w:name w:val="D40F4864809B4769B2CD3539CD331490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4">
    <w:name w:val="F3DFFC3BAD4E451F84F1C676F2A354382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1">
    <w:name w:val="C9B32C1B17D64E77843DB9E9E63010A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1">
    <w:name w:val="3471DCC65E2247359F8F3F545C54FDAE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1">
    <w:name w:val="83445DC205C14C17B7185E40848BE2591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5">
    <w:name w:val="FB376969513447B5B0F9DAC81F50542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9">
    <w:name w:val="12C728926F2343058C8C877CC4CFE10D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8">
    <w:name w:val="BA9495B89DA643128FC7ED5B338E758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5">
    <w:name w:val="4B605CCAEFB845878B512982C1448FAC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8">
    <w:name w:val="AD3B39C88BDB4924AABC1E04648D8BE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8">
    <w:name w:val="F74C3AEDCB1F4AEEAF629A9D4A205AD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6">
    <w:name w:val="690AC0BF91AF43058FC83D389B6DA6F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7">
    <w:name w:val="495DAA18AF1F46E09C00234B7E471315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7">
    <w:name w:val="16D4F6D2F582409AAD26B023F3E56ACA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7">
    <w:name w:val="CC8448E6A34345C781449A1EF6FB1EFB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7">
    <w:name w:val="D85BF1625361404E86F161B2B0B1EC2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7">
    <w:name w:val="7EE2229772174E61A673EA910EEF6C8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7">
    <w:name w:val="C93F43786ADE44798F3AD7E42E55E75E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2">
    <w:name w:val="B01380DF1DE4438B9A86F90ED2CF48E3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2">
    <w:name w:val="5017C09E4C1B42F982B10BE9CAB36044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7">
    <w:name w:val="644751438F314E5C8106837278E70941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7">
    <w:name w:val="B6D0E95525A74B8AB964704374AACCF5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7">
    <w:name w:val="B291F6D5DDC445D796D70005EACADB96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0">
    <w:name w:val="B3B6E46574324947810DD1EEB0EE5B59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5">
    <w:name w:val="1C3C2AA8A84843249957099347F7B29C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5">
    <w:name w:val="D40F4864809B4769B2CD3539CD331490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5">
    <w:name w:val="F3DFFC3BAD4E451F84F1C676F2A354382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2">
    <w:name w:val="C9B32C1B17D64E77843DB9E9E63010A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2">
    <w:name w:val="3471DCC65E2247359F8F3F545C54FDAE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2">
    <w:name w:val="83445DC205C14C17B7185E40848BE2591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">
    <w:name w:val="7E6360252A6C4F7DB99EA3D029524C1A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0">
    <w:name w:val="12C728926F2343058C8C877CC4CFE10D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9">
    <w:name w:val="BA9495B89DA643128FC7ED5B338E758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6">
    <w:name w:val="4B605CCAEFB845878B512982C1448FAC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9">
    <w:name w:val="AD3B39C88BDB4924AABC1E04648D8BE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9">
    <w:name w:val="F74C3AEDCB1F4AEEAF629A9D4A205AD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7">
    <w:name w:val="690AC0BF91AF43058FC83D389B6DA6F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8">
    <w:name w:val="495DAA18AF1F46E09C00234B7E471315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8">
    <w:name w:val="16D4F6D2F582409AAD26B023F3E56ACA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8">
    <w:name w:val="CC8448E6A34345C781449A1EF6FB1EFB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8">
    <w:name w:val="D85BF1625361404E86F161B2B0B1EC2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8">
    <w:name w:val="7EE2229772174E61A673EA910EEF6C8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8">
    <w:name w:val="C93F43786ADE44798F3AD7E42E55E75E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3">
    <w:name w:val="B01380DF1DE4438B9A86F90ED2CF48E3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3">
    <w:name w:val="5017C09E4C1B42F982B10BE9CAB36044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8">
    <w:name w:val="644751438F314E5C8106837278E70941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8">
    <w:name w:val="B6D0E95525A74B8AB964704374AACCF5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8">
    <w:name w:val="B291F6D5DDC445D796D70005EACADB96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1">
    <w:name w:val="B3B6E46574324947810DD1EEB0EE5B59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6">
    <w:name w:val="1C3C2AA8A84843249957099347F7B29C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6">
    <w:name w:val="D40F4864809B4769B2CD3539CD331490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6">
    <w:name w:val="F3DFFC3BAD4E451F84F1C676F2A354382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3">
    <w:name w:val="C9B32C1B17D64E77843DB9E9E63010A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3">
    <w:name w:val="3471DCC65E2247359F8F3F545C54FDAE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3">
    <w:name w:val="83445DC205C14C17B7185E40848BE259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1">
    <w:name w:val="7E6360252A6C4F7DB99EA3D029524C1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1">
    <w:name w:val="12C728926F2343058C8C877CC4CFE10D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0">
    <w:name w:val="BA9495B89DA643128FC7ED5B338E7584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7">
    <w:name w:val="4B605CCAEFB845878B512982C1448FAC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">
    <w:name w:val="644D26EBA61A4F3DBF74A9BCDFDBF25B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">
    <w:name w:val="821601A1DAA4449793EA4CA5AEC4C5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">
    <w:name w:val="422AE7CA4177411EBD4E7FEB5EE65F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">
    <w:name w:val="4697A09A22724B898E02F553FCED2A7E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0">
    <w:name w:val="AD3B39C88BDB4924AABC1E04648D8BE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0">
    <w:name w:val="F74C3AEDCB1F4AEEAF629A9D4A205AD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8">
    <w:name w:val="690AC0BF91AF43058FC83D389B6DA6F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9">
    <w:name w:val="495DAA18AF1F46E09C00234B7E471315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9">
    <w:name w:val="16D4F6D2F582409AAD26B023F3E56ACA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9">
    <w:name w:val="CC8448E6A34345C781449A1EF6FB1EFB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9">
    <w:name w:val="D85BF1625361404E86F161B2B0B1EC2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9">
    <w:name w:val="7EE2229772174E61A673EA910EEF6C8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9">
    <w:name w:val="C93F43786ADE44798F3AD7E42E55E75E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004B11D2FA084FD795ED809C62562FE3">
    <w:name w:val="004B11D2FA084FD795ED809C62562FE3"/>
    <w:rsid w:val="00462D2A"/>
  </w:style>
  <w:style w:type="paragraph" w:customStyle="1" w:styleId="D5253370D5E24452B292727DCBA69CB2">
    <w:name w:val="D5253370D5E24452B292727DCBA69CB2"/>
    <w:rsid w:val="00462D2A"/>
  </w:style>
  <w:style w:type="paragraph" w:customStyle="1" w:styleId="B01380DF1DE4438B9A86F90ED2CF48E334">
    <w:name w:val="B01380DF1DE4438B9A86F90ED2CF48E3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4">
    <w:name w:val="5017C09E4C1B42F982B10BE9CAB36044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1">
    <w:name w:val="D5253370D5E24452B292727DCBA69CB21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9">
    <w:name w:val="644751438F314E5C8106837278E70941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9">
    <w:name w:val="B6D0E95525A74B8AB964704374AACCF5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9">
    <w:name w:val="B291F6D5DDC445D796D70005EACADB96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2">
    <w:name w:val="B3B6E46574324947810DD1EEB0EE5B592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7">
    <w:name w:val="1C3C2AA8A84843249957099347F7B29C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7">
    <w:name w:val="D40F4864809B4769B2CD3539CD331490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7">
    <w:name w:val="F3DFFC3BAD4E451F84F1C676F2A3543827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4">
    <w:name w:val="C9B32C1B17D64E77843DB9E9E63010A5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4">
    <w:name w:val="3471DCC65E2247359F8F3F545C54FDAE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4">
    <w:name w:val="83445DC205C14C17B7185E40848BE25914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2">
    <w:name w:val="7E6360252A6C4F7DB99EA3D029524C1A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2">
    <w:name w:val="12C728926F2343058C8C877CC4CFE10D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1">
    <w:name w:val="BA9495B89DA643128FC7ED5B338E758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8">
    <w:name w:val="4B605CCAEFB845878B512982C1448FAC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1">
    <w:name w:val="644D26EBA61A4F3DBF74A9BCDFDBF25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">
    <w:name w:val="E0E71FBCB1AE4D0BA6870477D18F0E7B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1">
    <w:name w:val="821601A1DAA4449793EA4CA5AEC4C529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1">
    <w:name w:val="422AE7CA4177411EBD4E7FEB5EE65F13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1">
    <w:name w:val="4697A09A22724B898E02F553FCED2A7E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1">
    <w:name w:val="AD3B39C88BDB4924AABC1E04648D8BE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1">
    <w:name w:val="F74C3AEDCB1F4AEEAF629A9D4A205AD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9">
    <w:name w:val="690AC0BF91AF43058FC83D389B6DA6F9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0">
    <w:name w:val="495DAA18AF1F46E09C00234B7E471315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0">
    <w:name w:val="16D4F6D2F582409AAD26B023F3E56ACA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0">
    <w:name w:val="CC8448E6A34345C781449A1EF6FB1EFB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0">
    <w:name w:val="D85BF1625361404E86F161B2B0B1EC24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0">
    <w:name w:val="7EE2229772174E61A673EA910EEF6C82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0">
    <w:name w:val="C93F43786ADE44798F3AD7E42E55E75E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5">
    <w:name w:val="B01380DF1DE4438B9A86F90ED2CF48E3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5">
    <w:name w:val="5017C09E4C1B42F982B10BE9CAB36044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2">
    <w:name w:val="D5253370D5E24452B292727DCBA69CB22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0">
    <w:name w:val="644751438F314E5C8106837278E70941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0">
    <w:name w:val="B6D0E95525A74B8AB964704374AACCF5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0">
    <w:name w:val="B291F6D5DDC445D796D70005EACADB96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3">
    <w:name w:val="B3B6E46574324947810DD1EEB0EE5B592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8">
    <w:name w:val="1C3C2AA8A84843249957099347F7B29C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8">
    <w:name w:val="D40F4864809B4769B2CD3539CD331490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8">
    <w:name w:val="F3DFFC3BAD4E451F84F1C676F2A354382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5">
    <w:name w:val="C9B32C1B17D64E77843DB9E9E63010A5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5">
    <w:name w:val="3471DCC65E2247359F8F3F545C54FDAE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5">
    <w:name w:val="83445DC205C14C17B7185E40848BE25915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3">
    <w:name w:val="7E6360252A6C4F7DB99EA3D029524C1A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3">
    <w:name w:val="12C728926F2343058C8C877CC4CFE10D1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2">
    <w:name w:val="BA9495B89DA643128FC7ED5B338E7584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9">
    <w:name w:val="4B605CCAEFB845878B512982C1448FAC9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2">
    <w:name w:val="644D26EBA61A4F3DBF74A9BCDFDBF25B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1">
    <w:name w:val="E0E71FBCB1AE4D0BA6870477D18F0E7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2">
    <w:name w:val="821601A1DAA4449793EA4CA5AEC4C529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2">
    <w:name w:val="422AE7CA4177411EBD4E7FEB5EE65F13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2">
    <w:name w:val="4697A09A22724B898E02F553FCED2A7E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2">
    <w:name w:val="AD3B39C88BDB4924AABC1E04648D8BE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2">
    <w:name w:val="F74C3AEDCB1F4AEEAF629A9D4A205AD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0">
    <w:name w:val="690AC0BF91AF43058FC83D389B6DA6F9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1">
    <w:name w:val="495DAA18AF1F46E09C00234B7E471315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1">
    <w:name w:val="16D4F6D2F582409AAD26B023F3E56ACA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1">
    <w:name w:val="CC8448E6A34345C781449A1EF6FB1EFB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1">
    <w:name w:val="D85BF1625361404E86F161B2B0B1EC2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1">
    <w:name w:val="7EE2229772174E61A673EA910EEF6C82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1">
    <w:name w:val="C93F43786ADE44798F3AD7E42E55E75E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5FBC11FC21C4CFE804DB8F0201465BB">
    <w:name w:val="B5FBC11FC21C4CFE804DB8F0201465BB"/>
    <w:rsid w:val="009729E8"/>
  </w:style>
  <w:style w:type="paragraph" w:customStyle="1" w:styleId="CF8B089DD93A419CBD7B633F8E2E3373">
    <w:name w:val="CF8B089DD93A419CBD7B633F8E2E3373"/>
    <w:rsid w:val="009729E8"/>
  </w:style>
  <w:style w:type="paragraph" w:customStyle="1" w:styleId="B01380DF1DE4438B9A86F90ED2CF48E336">
    <w:name w:val="B01380DF1DE4438B9A86F90ED2CF48E3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6">
    <w:name w:val="5017C09E4C1B42F982B10BE9CAB36044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3">
    <w:name w:val="D5253370D5E24452B292727DCBA69CB23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1">
    <w:name w:val="644751438F314E5C8106837278E70941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1">
    <w:name w:val="B6D0E95525A74B8AB964704374AACCF5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1">
    <w:name w:val="B291F6D5DDC445D796D70005EACADB96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4">
    <w:name w:val="B3B6E46574324947810DD1EEB0EE5B592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29">
    <w:name w:val="1C3C2AA8A84843249957099347F7B29C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29">
    <w:name w:val="D40F4864809B4769B2CD3539CD331490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29">
    <w:name w:val="F3DFFC3BAD4E451F84F1C676F2A3543829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6">
    <w:name w:val="C9B32C1B17D64E77843DB9E9E63010A5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6">
    <w:name w:val="3471DCC65E2247359F8F3F545C54FDAE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6">
    <w:name w:val="83445DC205C14C17B7185E40848BE25916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4">
    <w:name w:val="7E6360252A6C4F7DB99EA3D029524C1A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4">
    <w:name w:val="12C728926F2343058C8C877CC4CFE10D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3">
    <w:name w:val="BA9495B89DA643128FC7ED5B338E758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">
    <w:name w:val="CF8B089DD93A419CBD7B633F8E2E337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0">
    <w:name w:val="4B605CCAEFB845878B512982C1448FAC1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3">
    <w:name w:val="644D26EBA61A4F3DBF74A9BCDFDBF25B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3">
    <w:name w:val="821601A1DAA4449793EA4CA5AEC4C529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22AE7CA4177411EBD4E7FEB5EE65F133">
    <w:name w:val="422AE7CA4177411EBD4E7FEB5EE65F13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3">
    <w:name w:val="4697A09A22724B898E02F553FCED2A7E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3">
    <w:name w:val="AD3B39C88BDB4924AABC1E04648D8BE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3">
    <w:name w:val="F74C3AEDCB1F4AEEAF629A9D4A205AD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1">
    <w:name w:val="690AC0BF91AF43058FC83D389B6DA6F91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2">
    <w:name w:val="495DAA18AF1F46E09C00234B7E471315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2">
    <w:name w:val="16D4F6D2F582409AAD26B023F3E56ACA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2">
    <w:name w:val="CC8448E6A34345C781449A1EF6FB1EFB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2">
    <w:name w:val="D85BF1625361404E86F161B2B0B1EC24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2">
    <w:name w:val="7EE2229772174E61A673EA910EEF6C82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2">
    <w:name w:val="C93F43786ADE44798F3AD7E42E55E75E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7">
    <w:name w:val="B01380DF1DE4438B9A86F90ED2CF48E3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7">
    <w:name w:val="5017C09E4C1B42F982B10BE9CAB36044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4">
    <w:name w:val="D5253370D5E24452B292727DCBA69CB24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2">
    <w:name w:val="644751438F314E5C8106837278E70941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2">
    <w:name w:val="B6D0E95525A74B8AB964704374AACCF5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2">
    <w:name w:val="B291F6D5DDC445D796D70005EACADB96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5">
    <w:name w:val="B3B6E46574324947810DD1EEB0EE5B592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0">
    <w:name w:val="1C3C2AA8A84843249957099347F7B29C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0">
    <w:name w:val="D40F4864809B4769B2CD3539CD331490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0">
    <w:name w:val="F3DFFC3BAD4E451F84F1C676F2A354383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7">
    <w:name w:val="C9B32C1B17D64E77843DB9E9E63010A5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7">
    <w:name w:val="3471DCC65E2247359F8F3F545C54FDAE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7">
    <w:name w:val="83445DC205C14C17B7185E40848BE25917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5">
    <w:name w:val="7E6360252A6C4F7DB99EA3D029524C1A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5">
    <w:name w:val="12C728926F2343058C8C877CC4CFE10D1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4">
    <w:name w:val="BA9495B89DA643128FC7ED5B338E7584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2">
    <w:name w:val="CF8B089DD93A419CBD7B633F8E2E337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1">
    <w:name w:val="4B605CCAEFB845878B512982C1448FAC11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4">
    <w:name w:val="644D26EBA61A4F3DBF74A9BCDFDBF25B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4">
    <w:name w:val="821601A1DAA4449793EA4CA5AEC4C529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4">
    <w:name w:val="4697A09A22724B898E02F553FCED2A7E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4">
    <w:name w:val="AD3B39C88BDB4924AABC1E04648D8BE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4">
    <w:name w:val="F74C3AEDCB1F4AEEAF629A9D4A205AD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2">
    <w:name w:val="690AC0BF91AF43058FC83D389B6DA6F9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3">
    <w:name w:val="495DAA18AF1F46E09C00234B7E471315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3">
    <w:name w:val="16D4F6D2F582409AAD26B023F3E56ACA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3">
    <w:name w:val="CC8448E6A34345C781449A1EF6FB1EFB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3">
    <w:name w:val="D85BF1625361404E86F161B2B0B1EC2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3">
    <w:name w:val="7EE2229772174E61A673EA910EEF6C82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3">
    <w:name w:val="C93F43786ADE44798F3AD7E42E55E75E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8">
    <w:name w:val="B01380DF1DE4438B9A86F90ED2CF48E3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8">
    <w:name w:val="5017C09E4C1B42F982B10BE9CAB36044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5">
    <w:name w:val="D5253370D5E24452B292727DCBA69CB25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3">
    <w:name w:val="644751438F314E5C8106837278E70941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3">
    <w:name w:val="B6D0E95525A74B8AB964704374AACCF5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3">
    <w:name w:val="B291F6D5DDC445D796D70005EACADB96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6">
    <w:name w:val="B3B6E46574324947810DD1EEB0EE5B592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1">
    <w:name w:val="1C3C2AA8A84843249957099347F7B29C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1">
    <w:name w:val="D40F4864809B4769B2CD3539CD331490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1">
    <w:name w:val="F3DFFC3BAD4E451F84F1C676F2A3543831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8">
    <w:name w:val="C9B32C1B17D64E77843DB9E9E63010A5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8">
    <w:name w:val="3471DCC65E2247359F8F3F545C54FDAE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8">
    <w:name w:val="83445DC205C14C17B7185E40848BE25918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6">
    <w:name w:val="7E6360252A6C4F7DB99EA3D029524C1A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6">
    <w:name w:val="12C728926F2343058C8C877CC4CFE10D1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5">
    <w:name w:val="BA9495B89DA643128FC7ED5B338E7584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3">
    <w:name w:val="CF8B089DD93A419CBD7B633F8E2E337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2">
    <w:name w:val="4B605CCAEFB845878B512982C1448FAC12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5">
    <w:name w:val="644D26EBA61A4F3DBF74A9BCDFDBF25B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5">
    <w:name w:val="821601A1DAA4449793EA4CA5AEC4C529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5">
    <w:name w:val="4697A09A22724B898E02F553FCED2A7E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5">
    <w:name w:val="AD3B39C88BDB4924AABC1E04648D8BE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5">
    <w:name w:val="F74C3AEDCB1F4AEEAF629A9D4A205AD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3">
    <w:name w:val="690AC0BF91AF43058FC83D389B6DA6F91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4">
    <w:name w:val="495DAA18AF1F46E09C00234B7E471315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4">
    <w:name w:val="16D4F6D2F582409AAD26B023F3E56ACA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4">
    <w:name w:val="CC8448E6A34345C781449A1EF6FB1EFB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4">
    <w:name w:val="D85BF1625361404E86F161B2B0B1EC24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4">
    <w:name w:val="7EE2229772174E61A673EA910EEF6C82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4">
    <w:name w:val="C93F43786ADE44798F3AD7E42E55E75E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91FEA61E02F4D59B743568B4332CF25">
    <w:name w:val="D91FEA61E02F4D59B743568B4332CF25"/>
    <w:rsid w:val="00F5339C"/>
    <w:pPr>
      <w:spacing w:after="200" w:line="276" w:lineRule="auto"/>
    </w:pPr>
  </w:style>
  <w:style w:type="paragraph" w:customStyle="1" w:styleId="0EC8B70B3CDE4BCDB770513306496901">
    <w:name w:val="0EC8B70B3CDE4BCDB770513306496901"/>
    <w:rsid w:val="00F5339C"/>
    <w:pPr>
      <w:spacing w:after="200" w:line="276" w:lineRule="auto"/>
    </w:pPr>
  </w:style>
  <w:style w:type="paragraph" w:customStyle="1" w:styleId="26EE03B7FF7941E6A0E730E1842C9019">
    <w:name w:val="26EE03B7FF7941E6A0E730E1842C9019"/>
    <w:rsid w:val="00F5339C"/>
    <w:pPr>
      <w:spacing w:after="200" w:line="276" w:lineRule="auto"/>
    </w:pPr>
  </w:style>
  <w:style w:type="paragraph" w:customStyle="1" w:styleId="AAF599B915C149C1B6F7C95C92050848">
    <w:name w:val="AAF599B915C149C1B6F7C95C92050848"/>
    <w:rsid w:val="00F5339C"/>
    <w:pPr>
      <w:spacing w:after="200" w:line="276" w:lineRule="auto"/>
    </w:pPr>
  </w:style>
  <w:style w:type="paragraph" w:customStyle="1" w:styleId="B01380DF1DE4438B9A86F90ED2CF48E339">
    <w:name w:val="B01380DF1DE4438B9A86F90ED2CF48E3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9">
    <w:name w:val="5017C09E4C1B42F982B10BE9CAB36044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6">
    <w:name w:val="D5253370D5E24452B292727DCBA69CB26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4">
    <w:name w:val="644751438F314E5C8106837278E70941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4">
    <w:name w:val="B6D0E95525A74B8AB964704374AACCF5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0EC8B70B3CDE4BCDB7705133064969011">
    <w:name w:val="0EC8B70B3CDE4BCDB77051330649690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7">
    <w:name w:val="B3B6E46574324947810DD1EEB0EE5B592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2">
    <w:name w:val="1C3C2AA8A84843249957099347F7B29C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2">
    <w:name w:val="D40F4864809B4769B2CD3539CD331490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2">
    <w:name w:val="F3DFFC3BAD4E451F84F1C676F2A3543832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9">
    <w:name w:val="C9B32C1B17D64E77843DB9E9E63010A52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9">
    <w:name w:val="3471DCC65E2247359F8F3F545C54FDAE2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9">
    <w:name w:val="83445DC205C14C17B7185E40848BE25919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7">
    <w:name w:val="7E6360252A6C4F7DB99EA3D029524C1A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7">
    <w:name w:val="12C728926F2343058C8C877CC4CFE10D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6">
    <w:name w:val="BA9495B89DA643128FC7ED5B338E7584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4">
    <w:name w:val="CF8B089DD93A419CBD7B633F8E2E337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3">
    <w:name w:val="4B605CCAEFB845878B512982C1448FAC13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6">
    <w:name w:val="644D26EBA61A4F3DBF74A9BCDFDBF25B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6">
    <w:name w:val="821601A1DAA4449793EA4CA5AEC4C529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6">
    <w:name w:val="4697A09A22724B898E02F553FCED2A7E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6">
    <w:name w:val="AD3B39C88BDB4924AABC1E04648D8BE6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6">
    <w:name w:val="F74C3AEDCB1F4AEEAF629A9D4A205AD6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4">
    <w:name w:val="690AC0BF91AF43058FC83D389B6DA6F91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5">
    <w:name w:val="495DAA18AF1F46E09C00234B7E471315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5">
    <w:name w:val="16D4F6D2F582409AAD26B023F3E56ACA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5">
    <w:name w:val="CC8448E6A34345C781449A1EF6FB1EFB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5">
    <w:name w:val="D85BF1625361404E86F161B2B0B1EC24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5">
    <w:name w:val="7EE2229772174E61A673EA910EEF6C82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5">
    <w:name w:val="C93F43786ADE44798F3AD7E42E55E75E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">
    <w:name w:val="C6A9CE0A0418404A8958DEDE5C8E232B"/>
    <w:rsid w:val="00F5339C"/>
    <w:pPr>
      <w:spacing w:after="200" w:line="276" w:lineRule="auto"/>
    </w:pPr>
  </w:style>
  <w:style w:type="paragraph" w:customStyle="1" w:styleId="B01380DF1DE4438B9A86F90ED2CF48E340">
    <w:name w:val="B01380DF1DE4438B9A86F90ED2CF48E34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0">
    <w:name w:val="5017C09E4C1B42F982B10BE9CAB360444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7">
    <w:name w:val="D5253370D5E24452B292727DCBA69CB27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5">
    <w:name w:val="644751438F314E5C8106837278E70941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5">
    <w:name w:val="B6D0E95525A74B8AB964704374AACCF5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1">
    <w:name w:val="C6A9CE0A0418404A8958DEDE5C8E232B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8">
    <w:name w:val="B3B6E46574324947810DD1EEB0EE5B592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3">
    <w:name w:val="1C3C2AA8A84843249957099347F7B29C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3">
    <w:name w:val="D40F4864809B4769B2CD3539CD331490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3">
    <w:name w:val="F3DFFC3BAD4E451F84F1C676F2A3543833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0">
    <w:name w:val="C9B32C1B17D64E77843DB9E9E63010A53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0">
    <w:name w:val="3471DCC65E2247359F8F3F545C54FDAE3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0">
    <w:name w:val="83445DC205C14C17B7185E40848BE25920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8">
    <w:name w:val="7E6360252A6C4F7DB99EA3D029524C1A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8">
    <w:name w:val="12C728926F2343058C8C877CC4CFE10D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7">
    <w:name w:val="BA9495B89DA643128FC7ED5B338E7584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5">
    <w:name w:val="CF8B089DD93A419CBD7B633F8E2E337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4">
    <w:name w:val="4B605CCAEFB845878B512982C1448FAC14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7">
    <w:name w:val="644D26EBA61A4F3DBF74A9BCDFDBF25B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7">
    <w:name w:val="821601A1DAA4449793EA4CA5AEC4C529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7">
    <w:name w:val="4697A09A22724B898E02F553FCED2A7E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7">
    <w:name w:val="AD3B39C88BDB4924AABC1E04648D8BE6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7">
    <w:name w:val="F74C3AEDCB1F4AEEAF629A9D4A205AD6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5">
    <w:name w:val="690AC0BF91AF43058FC83D389B6DA6F9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6">
    <w:name w:val="495DAA18AF1F46E09C00234B7E471315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6">
    <w:name w:val="16D4F6D2F582409AAD26B023F3E56ACA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6">
    <w:name w:val="CC8448E6A34345C781449A1EF6FB1EFB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6">
    <w:name w:val="D85BF1625361404E86F161B2B0B1EC24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6">
    <w:name w:val="7EE2229772174E61A673EA910EEF6C82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6">
    <w:name w:val="C93F43786ADE44798F3AD7E42E55E75E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1">
    <w:name w:val="B01380DF1DE4438B9A86F90ED2CF48E34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1">
    <w:name w:val="5017C09E4C1B42F982B10BE9CAB360444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8">
    <w:name w:val="D5253370D5E24452B292727DCBA69CB28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6">
    <w:name w:val="644751438F314E5C8106837278E70941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6">
    <w:name w:val="B6D0E95525A74B8AB964704374AACCF5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2">
    <w:name w:val="C6A9CE0A0418404A8958DEDE5C8E232B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9">
    <w:name w:val="B3B6E46574324947810DD1EEB0EE5B592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4">
    <w:name w:val="1C3C2AA8A84843249957099347F7B29C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4">
    <w:name w:val="D40F4864809B4769B2CD3539CD331490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4">
    <w:name w:val="F3DFFC3BAD4E451F84F1C676F2A3543834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1">
    <w:name w:val="C9B32C1B17D64E77843DB9E9E63010A53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1">
    <w:name w:val="3471DCC65E2247359F8F3F545C54FDAE3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1">
    <w:name w:val="83445DC205C14C17B7185E40848BE25921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9">
    <w:name w:val="7E6360252A6C4F7DB99EA3D029524C1A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9">
    <w:name w:val="12C728926F2343058C8C877CC4CFE10D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8">
    <w:name w:val="BA9495B89DA643128FC7ED5B338E7584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6">
    <w:name w:val="CF8B089DD93A419CBD7B633F8E2E337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5">
    <w:name w:val="4B605CCAEFB845878B512982C1448FAC15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8">
    <w:name w:val="644D26EBA61A4F3DBF74A9BCDFDBF25B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8">
    <w:name w:val="821601A1DAA4449793EA4CA5AEC4C529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8">
    <w:name w:val="4697A09A22724B898E02F553FCED2A7E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8">
    <w:name w:val="AD3B39C88BDB4924AABC1E04648D8BE6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8">
    <w:name w:val="F74C3AEDCB1F4AEEAF629A9D4A205AD6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6">
    <w:name w:val="690AC0BF91AF43058FC83D389B6DA6F9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7">
    <w:name w:val="495DAA18AF1F46E09C00234B7E471315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7">
    <w:name w:val="16D4F6D2F582409AAD26B023F3E56ACA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7">
    <w:name w:val="CC8448E6A34345C781449A1EF6FB1EFB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7">
    <w:name w:val="D85BF1625361404E86F161B2B0B1EC24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7">
    <w:name w:val="7EE2229772174E61A673EA910EEF6C82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7">
    <w:name w:val="C93F43786ADE44798F3AD7E42E55E75E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2">
    <w:name w:val="B01380DF1DE4438B9A86F90ED2CF48E34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2">
    <w:name w:val="5017C09E4C1B42F982B10BE9CAB360444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9">
    <w:name w:val="D5253370D5E24452B292727DCBA69CB29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7">
    <w:name w:val="644751438F314E5C8106837278E70941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7">
    <w:name w:val="B6D0E95525A74B8AB964704374AACCF5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3">
    <w:name w:val="C6A9CE0A0418404A8958DEDE5C8E232B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0">
    <w:name w:val="B3B6E46574324947810DD1EEB0EE5B593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5">
    <w:name w:val="1C3C2AA8A84843249957099347F7B29C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5">
    <w:name w:val="D40F4864809B4769B2CD3539CD331490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5">
    <w:name w:val="F3DFFC3BAD4E451F84F1C676F2A3543835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2">
    <w:name w:val="C9B32C1B17D64E77843DB9E9E63010A5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2">
    <w:name w:val="3471DCC65E2247359F8F3F545C54FDAE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2">
    <w:name w:val="83445DC205C14C17B7185E40848BE25922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0">
    <w:name w:val="7E6360252A6C4F7DB99EA3D029524C1A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0">
    <w:name w:val="12C728926F2343058C8C877CC4CFE10D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9">
    <w:name w:val="BA9495B89DA643128FC7ED5B338E7584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7">
    <w:name w:val="CF8B089DD93A419CBD7B633F8E2E337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6">
    <w:name w:val="4B605CCAEFB845878B512982C1448FAC16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9">
    <w:name w:val="644D26EBA61A4F3DBF74A9BCDFDBF25B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9">
    <w:name w:val="821601A1DAA4449793EA4CA5AEC4C529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9">
    <w:name w:val="4697A09A22724B898E02F553FCED2A7E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9">
    <w:name w:val="AD3B39C88BDB4924AABC1E04648D8BE6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9">
    <w:name w:val="F74C3AEDCB1F4AEEAF629A9D4A205AD6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7">
    <w:name w:val="690AC0BF91AF43058FC83D389B6DA6F9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8">
    <w:name w:val="495DAA18AF1F46E09C00234B7E471315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8">
    <w:name w:val="16D4F6D2F582409AAD26B023F3E56ACA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8">
    <w:name w:val="CC8448E6A34345C781449A1EF6FB1EFB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8">
    <w:name w:val="D85BF1625361404E86F161B2B0B1EC24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8">
    <w:name w:val="7EE2229772174E61A673EA910EEF6C82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8">
    <w:name w:val="C93F43786ADE44798F3AD7E42E55E75E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3">
    <w:name w:val="B01380DF1DE4438B9A86F90ED2CF48E34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3">
    <w:name w:val="5017C09E4C1B42F982B10BE9CAB360444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0">
    <w:name w:val="D5253370D5E24452B292727DCBA69CB210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8">
    <w:name w:val="644751438F314E5C8106837278E709413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8">
    <w:name w:val="B6D0E95525A74B8AB964704374AACCF53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4">
    <w:name w:val="C6A9CE0A0418404A8958DEDE5C8E232B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1">
    <w:name w:val="B3B6E46574324947810DD1EEB0EE5B593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6">
    <w:name w:val="1C3C2AA8A84843249957099347F7B29C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6">
    <w:name w:val="D40F4864809B4769B2CD3539CD331490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6">
    <w:name w:val="F3DFFC3BAD4E451F84F1C676F2A3543836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3">
    <w:name w:val="C9B32C1B17D64E77843DB9E9E63010A5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3">
    <w:name w:val="3471DCC65E2247359F8F3F545C54FDAE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3">
    <w:name w:val="83445DC205C14C17B7185E40848BE25923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1">
    <w:name w:val="7E6360252A6C4F7DB99EA3D029524C1A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1">
    <w:name w:val="12C728926F2343058C8C877CC4CFE10D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0">
    <w:name w:val="BA9495B89DA643128FC7ED5B338E7584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8">
    <w:name w:val="CF8B089DD93A419CBD7B633F8E2E3373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7">
    <w:name w:val="4B605CCAEFB845878B512982C1448FAC17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0">
    <w:name w:val="644D26EBA61A4F3DBF74A9BCDFDBF25B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0">
    <w:name w:val="821601A1DAA4449793EA4CA5AEC4C529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0">
    <w:name w:val="4697A09A22724B898E02F553FCED2A7E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0">
    <w:name w:val="AD3B39C88BDB4924AABC1E04648D8BE6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0">
    <w:name w:val="F74C3AEDCB1F4AEEAF629A9D4A205AD6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8">
    <w:name w:val="690AC0BF91AF43058FC83D389B6DA6F9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9">
    <w:name w:val="495DAA18AF1F46E09C00234B7E471315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9">
    <w:name w:val="16D4F6D2F582409AAD26B023F3E56ACA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9">
    <w:name w:val="CC8448E6A34345C781449A1EF6FB1EFB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9">
    <w:name w:val="D85BF1625361404E86F161B2B0B1EC24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9">
    <w:name w:val="7EE2229772174E61A673EA910EEF6C82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9">
    <w:name w:val="C93F43786ADE44798F3AD7E42E55E75E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4">
    <w:name w:val="B01380DF1DE4438B9A86F90ED2CF48E34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4">
    <w:name w:val="5017C09E4C1B42F982B10BE9CAB360444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1">
    <w:name w:val="D5253370D5E24452B292727DCBA69CB211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9">
    <w:name w:val="644751438F314E5C8106837278E70941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9">
    <w:name w:val="B6D0E95525A74B8AB964704374AACCF5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5">
    <w:name w:val="C6A9CE0A0418404A8958DEDE5C8E232B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2">
    <w:name w:val="B3B6E46574324947810DD1EEB0EE5B59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7">
    <w:name w:val="1C3C2AA8A84843249957099347F7B29C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7">
    <w:name w:val="D40F4864809B4769B2CD3539CD331490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7">
    <w:name w:val="F3DFFC3BAD4E451F84F1C676F2A3543837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4">
    <w:name w:val="C9B32C1B17D64E77843DB9E9E63010A5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4">
    <w:name w:val="3471DCC65E2247359F8F3F545C54FDAE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4">
    <w:name w:val="83445DC205C14C17B7185E40848BE25924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2">
    <w:name w:val="7E6360252A6C4F7DB99EA3D029524C1A1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2">
    <w:name w:val="12C728926F2343058C8C877CC4CFE10D2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1">
    <w:name w:val="BA9495B89DA643128FC7ED5B338E7584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9">
    <w:name w:val="CF8B089DD93A419CBD7B633F8E2E337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8">
    <w:name w:val="4B605CCAEFB845878B512982C1448FAC18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1">
    <w:name w:val="644D26EBA61A4F3DBF74A9BCDFDBF25B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1">
    <w:name w:val="821601A1DAA4449793EA4CA5AEC4C529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1">
    <w:name w:val="4697A09A22724B898E02F553FCED2A7E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1">
    <w:name w:val="AD3B39C88BDB4924AABC1E04648D8BE6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1">
    <w:name w:val="F74C3AEDCB1F4AEEAF629A9D4A205AD6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9">
    <w:name w:val="690AC0BF91AF43058FC83D389B6DA6F9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0">
    <w:name w:val="495DAA18AF1F46E09C00234B7E471315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0">
    <w:name w:val="16D4F6D2F582409AAD26B023F3E56ACA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0">
    <w:name w:val="CC8448E6A34345C781449A1EF6FB1EFB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0">
    <w:name w:val="D85BF1625361404E86F161B2B0B1EC24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0">
    <w:name w:val="7EE2229772174E61A673EA910EEF6C82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0">
    <w:name w:val="C93F43786ADE44798F3AD7E42E55E75E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5">
    <w:name w:val="B01380DF1DE4438B9A86F90ED2CF48E34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5">
    <w:name w:val="5017C09E4C1B42F982B10BE9CAB360444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2">
    <w:name w:val="D5253370D5E24452B292727DCBA69CB212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0">
    <w:name w:val="644751438F314E5C8106837278E709414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0">
    <w:name w:val="B6D0E95525A74B8AB964704374AACCF54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6">
    <w:name w:val="C6A9CE0A0418404A8958DEDE5C8E232B6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3">
    <w:name w:val="B3B6E46574324947810DD1EEB0EE5B5933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8">
    <w:name w:val="1C3C2AA8A84843249957099347F7B29C38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8">
    <w:name w:val="D40F4864809B4769B2CD3539CD33149038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8">
    <w:name w:val="F3DFFC3BAD4E451F84F1C676F2A3543838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5">
    <w:name w:val="C9B32C1B17D64E77843DB9E9E63010A53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5">
    <w:name w:val="3471DCC65E2247359F8F3F545C54FDAE3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5">
    <w:name w:val="83445DC205C14C17B7185E40848BE25925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3">
    <w:name w:val="7E6360252A6C4F7DB99EA3D029524C1A13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3">
    <w:name w:val="12C728926F2343058C8C877CC4CFE10D23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2">
    <w:name w:val="BA9495B89DA643128FC7ED5B338E75842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0">
    <w:name w:val="CF8B089DD93A419CBD7B633F8E2E33731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9">
    <w:name w:val="4B605CCAEFB845878B512982C1448FAC19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2">
    <w:name w:val="644D26EBA61A4F3DBF74A9BCDFDBF25B1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2">
    <w:name w:val="821601A1DAA4449793EA4CA5AEC4C5291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2">
    <w:name w:val="4697A09A22724B898E02F553FCED2A7E1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2">
    <w:name w:val="AD3B39C88BDB4924AABC1E04648D8BE62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2">
    <w:name w:val="F74C3AEDCB1F4AEEAF629A9D4A205AD62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0">
    <w:name w:val="690AC0BF91AF43058FC83D389B6DA6F92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1">
    <w:name w:val="495DAA18AF1F46E09C00234B7E471315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1">
    <w:name w:val="16D4F6D2F582409AAD26B023F3E56ACA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1">
    <w:name w:val="CC8448E6A34345C781449A1EF6FB1EFB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1">
    <w:name w:val="D85BF1625361404E86F161B2B0B1EC24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1">
    <w:name w:val="7EE2229772174E61A673EA910EEF6C82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1">
    <w:name w:val="C93F43786ADE44798F3AD7E42E55E75E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6">
    <w:name w:val="B01380DF1DE4438B9A86F90ED2CF48E34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6">
    <w:name w:val="5017C09E4C1B42F982B10BE9CAB360444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3">
    <w:name w:val="D5253370D5E24452B292727DCBA69CB213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1">
    <w:name w:val="644751438F314E5C8106837278E709414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1">
    <w:name w:val="B6D0E95525A74B8AB964704374AACCF54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7">
    <w:name w:val="C6A9CE0A0418404A8958DEDE5C8E232B7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4">
    <w:name w:val="B3B6E46574324947810DD1EEB0EE5B5934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9">
    <w:name w:val="1C3C2AA8A84843249957099347F7B29C39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9">
    <w:name w:val="D40F4864809B4769B2CD3539CD33149039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9">
    <w:name w:val="F3DFFC3BAD4E451F84F1C676F2A3543839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6">
    <w:name w:val="C9B32C1B17D64E77843DB9E9E63010A53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6">
    <w:name w:val="3471DCC65E2247359F8F3F545C54FDAE3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6">
    <w:name w:val="83445DC205C14C17B7185E40848BE25926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4">
    <w:name w:val="7E6360252A6C4F7DB99EA3D029524C1A14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4">
    <w:name w:val="12C728926F2343058C8C877CC4CFE10D24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3">
    <w:name w:val="BA9495B89DA643128FC7ED5B338E75842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1">
    <w:name w:val="CF8B089DD93A419CBD7B633F8E2E33731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20">
    <w:name w:val="4B605CCAEFB845878B512982C1448FAC20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3">
    <w:name w:val="644D26EBA61A4F3DBF74A9BCDFDBF25B1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3">
    <w:name w:val="821601A1DAA4449793EA4CA5AEC4C5291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3">
    <w:name w:val="4697A09A22724B898E02F553FCED2A7E1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3">
    <w:name w:val="AD3B39C88BDB4924AABC1E04648D8BE62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3">
    <w:name w:val="F74C3AEDCB1F4AEEAF629A9D4A205AD62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1">
    <w:name w:val="690AC0BF91AF43058FC83D389B6DA6F92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2">
    <w:name w:val="495DAA18AF1F46E09C00234B7E471315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2">
    <w:name w:val="16D4F6D2F582409AAD26B023F3E56ACA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2">
    <w:name w:val="CC8448E6A34345C781449A1EF6FB1EFB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2">
    <w:name w:val="D85BF1625361404E86F161B2B0B1EC24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2">
    <w:name w:val="7EE2229772174E61A673EA910EEF6C82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2">
    <w:name w:val="C93F43786ADE44798F3AD7E42E55E75E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7">
    <w:name w:val="B01380DF1DE4438B9A86F90ED2CF48E34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7">
    <w:name w:val="5017C09E4C1B42F982B10BE9CAB360444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4">
    <w:name w:val="D5253370D5E24452B292727DCBA69CB214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2">
    <w:name w:val="644751438F314E5C8106837278E709414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2">
    <w:name w:val="B6D0E95525A74B8AB964704374AACCF54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8">
    <w:name w:val="C6A9CE0A0418404A8958DEDE5C8E232B8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5">
    <w:name w:val="B3B6E46574324947810DD1EEB0EE5B5935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40">
    <w:name w:val="1C3C2AA8A84843249957099347F7B29C40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40">
    <w:name w:val="D40F4864809B4769B2CD3539CD33149040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40">
    <w:name w:val="F3DFFC3BAD4E451F84F1C676F2A3543840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7">
    <w:name w:val="C9B32C1B17D64E77843DB9E9E63010A53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7">
    <w:name w:val="3471DCC65E2247359F8F3F545C54FDAE3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7">
    <w:name w:val="83445DC205C14C17B7185E40848BE25927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5">
    <w:name w:val="7E6360252A6C4F7DB99EA3D029524C1A15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5">
    <w:name w:val="12C728926F2343058C8C877CC4CFE10D25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4">
    <w:name w:val="BA9495B89DA643128FC7ED5B338E75842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2">
    <w:name w:val="CF8B089DD93A419CBD7B633F8E2E33731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21">
    <w:name w:val="4B605CCAEFB845878B512982C1448FAC21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4">
    <w:name w:val="644D26EBA61A4F3DBF74A9BCDFDBF25B1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4">
    <w:name w:val="821601A1DAA4449793EA4CA5AEC4C5291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4">
    <w:name w:val="4697A09A22724B898E02F553FCED2A7E1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4">
    <w:name w:val="AD3B39C88BDB4924AABC1E04648D8BE62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4">
    <w:name w:val="F74C3AEDCB1F4AEEAF629A9D4A205AD62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2">
    <w:name w:val="690AC0BF91AF43058FC83D389B6DA6F92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3">
    <w:name w:val="495DAA18AF1F46E09C00234B7E471315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3">
    <w:name w:val="16D4F6D2F582409AAD26B023F3E56ACA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3">
    <w:name w:val="CC8448E6A34345C781449A1EF6FB1EFB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3">
    <w:name w:val="D85BF1625361404E86F161B2B0B1EC24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3">
    <w:name w:val="7EE2229772174E61A673EA910EEF6C82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3">
    <w:name w:val="C93F43786ADE44798F3AD7E42E55E75E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8">
    <w:name w:val="B01380DF1DE4438B9A86F90ED2CF48E34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8">
    <w:name w:val="5017C09E4C1B42F982B10BE9CAB360444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5">
    <w:name w:val="D5253370D5E24452B292727DCBA69CB215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3">
    <w:name w:val="644751438F314E5C8106837278E709414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3">
    <w:name w:val="B6D0E95525A74B8AB964704374AACCF54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9">
    <w:name w:val="C6A9CE0A0418404A8958DEDE5C8E232B9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6">
    <w:name w:val="B3B6E46574324947810DD1EEB0EE5B5936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41">
    <w:name w:val="1C3C2AA8A84843249957099347F7B29C41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41">
    <w:name w:val="D40F4864809B4769B2CD3539CD33149041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41">
    <w:name w:val="F3DFFC3BAD4E451F84F1C676F2A3543841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8">
    <w:name w:val="C9B32C1B17D64E77843DB9E9E63010A53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8">
    <w:name w:val="3471DCC65E2247359F8F3F545C54FDAE3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8">
    <w:name w:val="83445DC205C14C17B7185E40848BE25928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6">
    <w:name w:val="7E6360252A6C4F7DB99EA3D029524C1A16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6">
    <w:name w:val="12C728926F2343058C8C877CC4CFE10D26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5">
    <w:name w:val="BA9495B89DA643128FC7ED5B338E75842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3">
    <w:name w:val="CF8B089DD93A419CBD7B633F8E2E33731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22">
    <w:name w:val="4B605CCAEFB845878B512982C1448FAC22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5">
    <w:name w:val="644D26EBA61A4F3DBF74A9BCDFDBF25B1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5">
    <w:name w:val="821601A1DAA4449793EA4CA5AEC4C5291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5">
    <w:name w:val="4697A09A22724B898E02F553FCED2A7E1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5">
    <w:name w:val="AD3B39C88BDB4924AABC1E04648D8BE62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5">
    <w:name w:val="F74C3AEDCB1F4AEEAF629A9D4A205AD62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3">
    <w:name w:val="690AC0BF91AF43058FC83D389B6DA6F92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4">
    <w:name w:val="495DAA18AF1F46E09C00234B7E471315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4">
    <w:name w:val="16D4F6D2F582409AAD26B023F3E56ACA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4">
    <w:name w:val="CC8448E6A34345C781449A1EF6FB1EFB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4">
    <w:name w:val="D85BF1625361404E86F161B2B0B1EC24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4">
    <w:name w:val="7EE2229772174E61A673EA910EEF6C82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4">
    <w:name w:val="C93F43786ADE44798F3AD7E42E55E75E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E389EAD3B77349FB8BDC214776DDB77E">
    <w:name w:val="E389EAD3B77349FB8BDC214776DDB77E"/>
    <w:rsid w:val="00007C0E"/>
  </w:style>
  <w:style w:type="paragraph" w:customStyle="1" w:styleId="5B1EAC1DCE254CFD9D6FA97D445B1266">
    <w:name w:val="5B1EAC1DCE254CFD9D6FA97D445B1266"/>
    <w:rsid w:val="005D2D99"/>
  </w:style>
  <w:style w:type="paragraph" w:customStyle="1" w:styleId="26A8B81A05904244B8044764844F53BB">
    <w:name w:val="26A8B81A05904244B8044764844F53BB"/>
    <w:rsid w:val="005D2D99"/>
  </w:style>
  <w:style w:type="paragraph" w:customStyle="1" w:styleId="5D82315B7E09476DB6F9386E110FEDDB">
    <w:name w:val="5D82315B7E09476DB6F9386E110FEDDB"/>
    <w:rsid w:val="005D2D99"/>
  </w:style>
  <w:style w:type="paragraph" w:customStyle="1" w:styleId="612E8BB3E6CC4E2BBF6C3BF3FC4089D7">
    <w:name w:val="612E8BB3E6CC4E2BBF6C3BF3FC4089D7"/>
    <w:rsid w:val="005D2D99"/>
  </w:style>
  <w:style w:type="paragraph" w:customStyle="1" w:styleId="3CF438196D49482BBB8C39AB9A496E4F">
    <w:name w:val="3CF438196D49482BBB8C39AB9A496E4F"/>
    <w:rsid w:val="005D2D99"/>
  </w:style>
  <w:style w:type="paragraph" w:customStyle="1" w:styleId="42A6410CC9D24037BC74C07C7D09D713">
    <w:name w:val="42A6410CC9D24037BC74C07C7D09D713"/>
    <w:rsid w:val="005D2D99"/>
  </w:style>
  <w:style w:type="paragraph" w:customStyle="1" w:styleId="02DA68F0D2A9455BBFF005C53E20AA43">
    <w:name w:val="02DA68F0D2A9455BBFF005C53E20AA43"/>
    <w:rsid w:val="005D2D99"/>
  </w:style>
  <w:style w:type="paragraph" w:customStyle="1" w:styleId="03A248BA296844DEAE90D2406D7BB6DF">
    <w:name w:val="03A248BA296844DEAE90D2406D7BB6DF"/>
    <w:rsid w:val="005D2D99"/>
  </w:style>
  <w:style w:type="paragraph" w:customStyle="1" w:styleId="39D63849E443488380FAF886A8888CAD">
    <w:name w:val="39D63849E443488380FAF886A8888CAD"/>
    <w:rsid w:val="005D2D99"/>
  </w:style>
  <w:style w:type="paragraph" w:customStyle="1" w:styleId="F97F3B4842F1458A9839BD2E430078C6">
    <w:name w:val="F97F3B4842F1458A9839BD2E430078C6"/>
    <w:rsid w:val="005D2D99"/>
  </w:style>
  <w:style w:type="paragraph" w:customStyle="1" w:styleId="7D3E66F81BD5435E80E0C682CADA3DA1">
    <w:name w:val="7D3E66F81BD5435E80E0C682CADA3DA1"/>
    <w:rsid w:val="005D2D99"/>
  </w:style>
  <w:style w:type="paragraph" w:customStyle="1" w:styleId="531BEF282891436D99B2B1A7A5CC9D30">
    <w:name w:val="531BEF282891436D99B2B1A7A5CC9D30"/>
    <w:rsid w:val="005D2D99"/>
  </w:style>
  <w:style w:type="paragraph" w:customStyle="1" w:styleId="EE38043E6ACA43328B68D6088F920A36">
    <w:name w:val="EE38043E6ACA43328B68D6088F920A36"/>
    <w:rsid w:val="005D2D99"/>
  </w:style>
  <w:style w:type="paragraph" w:customStyle="1" w:styleId="7A3448082D624C87B6425DC9854792EA">
    <w:name w:val="7A3448082D624C87B6425DC9854792EA"/>
    <w:rsid w:val="005D2D99"/>
  </w:style>
  <w:style w:type="paragraph" w:customStyle="1" w:styleId="E2FC61BA884D4DEAA516B33036532973">
    <w:name w:val="E2FC61BA884D4DEAA516B33036532973"/>
    <w:rsid w:val="005D2D99"/>
  </w:style>
  <w:style w:type="paragraph" w:customStyle="1" w:styleId="377FADAFDECF4B48815D8E8EE0EBDC6E">
    <w:name w:val="377FADAFDECF4B48815D8E8EE0EBDC6E"/>
    <w:rsid w:val="0059614C"/>
  </w:style>
  <w:style w:type="paragraph" w:customStyle="1" w:styleId="AA25D9F6736A4B68853B314BFCA5D4D9">
    <w:name w:val="AA25D9F6736A4B68853B314BFCA5D4D9"/>
    <w:rsid w:val="00C425A3"/>
  </w:style>
  <w:style w:type="paragraph" w:customStyle="1" w:styleId="91147042D2EB4CEFAB5D8CB1C1BD86EB">
    <w:name w:val="91147042D2EB4CEFAB5D8CB1C1BD86EB"/>
    <w:rsid w:val="00BB36FC"/>
  </w:style>
  <w:style w:type="paragraph" w:customStyle="1" w:styleId="B54B4596269342E494D3857E242DAD8A">
    <w:name w:val="B54B4596269342E494D3857E242DAD8A"/>
    <w:rsid w:val="00CF3C07"/>
  </w:style>
  <w:style w:type="paragraph" w:customStyle="1" w:styleId="94F0718069984A7A8966020559DACE48">
    <w:name w:val="94F0718069984A7A8966020559DACE48"/>
    <w:rsid w:val="00CF3C07"/>
  </w:style>
  <w:style w:type="paragraph" w:customStyle="1" w:styleId="E8F3656EC06E4B4E86BC8B119703B2AE">
    <w:name w:val="E8F3656EC06E4B4E86BC8B119703B2AE"/>
    <w:rsid w:val="00CF3C07"/>
  </w:style>
  <w:style w:type="paragraph" w:customStyle="1" w:styleId="BF044189183D43A38D73A11E45E5C48A">
    <w:name w:val="BF044189183D43A38D73A11E45E5C48A"/>
    <w:rsid w:val="00CF3C07"/>
  </w:style>
  <w:style w:type="paragraph" w:customStyle="1" w:styleId="9A18B44B986C4926A53524FD6EE46C12">
    <w:name w:val="9A18B44B986C4926A53524FD6EE46C12"/>
    <w:rsid w:val="00CF3C07"/>
  </w:style>
  <w:style w:type="paragraph" w:customStyle="1" w:styleId="FE84DB64288347179D0721C62746F75A">
    <w:name w:val="FE84DB64288347179D0721C62746F75A"/>
    <w:rsid w:val="00CF3C07"/>
  </w:style>
  <w:style w:type="paragraph" w:customStyle="1" w:styleId="CBC4FA82503D4A1983D298500A37B425">
    <w:name w:val="CBC4FA82503D4A1983D298500A37B425"/>
    <w:rsid w:val="00CF3C07"/>
  </w:style>
  <w:style w:type="paragraph" w:customStyle="1" w:styleId="53CADEEB75164DE497A0466A81FC97FC">
    <w:name w:val="53CADEEB75164DE497A0466A81FC97FC"/>
    <w:rsid w:val="00CF3C07"/>
  </w:style>
  <w:style w:type="paragraph" w:customStyle="1" w:styleId="91D742B9B3DF4566B6ED1D8287128384">
    <w:name w:val="91D742B9B3DF4566B6ED1D8287128384"/>
    <w:rsid w:val="00CF3C07"/>
  </w:style>
  <w:style w:type="paragraph" w:customStyle="1" w:styleId="F5E8E074B804427781231A880C7024D4">
    <w:name w:val="F5E8E074B804427781231A880C7024D4"/>
    <w:rsid w:val="00CF3C07"/>
  </w:style>
  <w:style w:type="paragraph" w:customStyle="1" w:styleId="9398D071CC5B486EB6E0FC689EDB86D6">
    <w:name w:val="9398D071CC5B486EB6E0FC689EDB86D6"/>
    <w:rsid w:val="00CF3C07"/>
  </w:style>
  <w:style w:type="paragraph" w:customStyle="1" w:styleId="23076407DD9F41C697B5392C5790A60A">
    <w:name w:val="23076407DD9F41C697B5392C5790A60A"/>
    <w:rsid w:val="00CF3C07"/>
  </w:style>
  <w:style w:type="paragraph" w:customStyle="1" w:styleId="695B9F6E3FF14275867F4EC5B61AF8C7">
    <w:name w:val="695B9F6E3FF14275867F4EC5B61AF8C7"/>
    <w:rsid w:val="00CF3C07"/>
  </w:style>
  <w:style w:type="paragraph" w:customStyle="1" w:styleId="99F58FDDBF01424EA419422C47882840">
    <w:name w:val="99F58FDDBF01424EA419422C47882840"/>
    <w:rsid w:val="00CF3C07"/>
  </w:style>
  <w:style w:type="paragraph" w:customStyle="1" w:styleId="3C328861AF1F4301A9681B359C0F0191">
    <w:name w:val="3C328861AF1F4301A9681B359C0F0191"/>
    <w:rsid w:val="00CF3C07"/>
  </w:style>
  <w:style w:type="paragraph" w:customStyle="1" w:styleId="03100ABDE7D146B291D7B2719AD0B371">
    <w:name w:val="03100ABDE7D146B291D7B2719AD0B371"/>
    <w:rsid w:val="00CF3C07"/>
  </w:style>
  <w:style w:type="paragraph" w:customStyle="1" w:styleId="70B9B3AE566B4FD0A47EE72AB949523E">
    <w:name w:val="70B9B3AE566B4FD0A47EE72AB949523E"/>
    <w:rsid w:val="00CF3C07"/>
  </w:style>
  <w:style w:type="paragraph" w:customStyle="1" w:styleId="C57B6C315A624379869349E10AE254C7">
    <w:name w:val="C57B6C315A624379869349E10AE254C7"/>
    <w:rsid w:val="00CF3C07"/>
  </w:style>
  <w:style w:type="paragraph" w:customStyle="1" w:styleId="6F4F47506AD74A41A9D4C8B1F6E21CEC">
    <w:name w:val="6F4F47506AD74A41A9D4C8B1F6E21CEC"/>
    <w:rsid w:val="00CF3C07"/>
  </w:style>
  <w:style w:type="paragraph" w:customStyle="1" w:styleId="98450BA0289745B3B484F5D5A6FC517E">
    <w:name w:val="98450BA0289745B3B484F5D5A6FC517E"/>
    <w:rsid w:val="00CF3C07"/>
  </w:style>
  <w:style w:type="paragraph" w:customStyle="1" w:styleId="1DF159B62FCD4AE5994AFC525ADB7FB8">
    <w:name w:val="1DF159B62FCD4AE5994AFC525ADB7FB8"/>
    <w:rsid w:val="00CF3C07"/>
  </w:style>
  <w:style w:type="paragraph" w:customStyle="1" w:styleId="D58A641B54CB4D0BBE4D2B2C835A01DD">
    <w:name w:val="D58A641B54CB4D0BBE4D2B2C835A01DD"/>
    <w:rsid w:val="00CF3C07"/>
  </w:style>
  <w:style w:type="paragraph" w:customStyle="1" w:styleId="18985169BE574603A0F5885F3C950AB2">
    <w:name w:val="18985169BE574603A0F5885F3C950AB2"/>
    <w:rsid w:val="00CF3C07"/>
  </w:style>
  <w:style w:type="paragraph" w:customStyle="1" w:styleId="E7D71C5366CA455A962A3295985B1482">
    <w:name w:val="E7D71C5366CA455A962A3295985B1482"/>
    <w:rsid w:val="00CF3C07"/>
  </w:style>
  <w:style w:type="paragraph" w:customStyle="1" w:styleId="93FE62E8C324478E8EB0D6EF8FAC1583">
    <w:name w:val="93FE62E8C324478E8EB0D6EF8FAC1583"/>
    <w:rsid w:val="00CF3C07"/>
  </w:style>
  <w:style w:type="paragraph" w:customStyle="1" w:styleId="4862463B3C6847FD9107B1FE422099E4">
    <w:name w:val="4862463B3C6847FD9107B1FE422099E4"/>
    <w:rsid w:val="00CF3C07"/>
  </w:style>
  <w:style w:type="paragraph" w:customStyle="1" w:styleId="D28DB7CE9BF34903BF2F30292B4FEA76">
    <w:name w:val="D28DB7CE9BF34903BF2F30292B4FEA76"/>
    <w:rsid w:val="00CF3C07"/>
  </w:style>
  <w:style w:type="paragraph" w:customStyle="1" w:styleId="14F3E1809F9B40588D2E4E4815283DC0">
    <w:name w:val="14F3E1809F9B40588D2E4E4815283DC0"/>
    <w:rsid w:val="00CF3C07"/>
  </w:style>
  <w:style w:type="paragraph" w:customStyle="1" w:styleId="882803229F444D529302EDB43BB79BDA">
    <w:name w:val="882803229F444D529302EDB43BB79BDA"/>
    <w:rsid w:val="00CF3C07"/>
  </w:style>
  <w:style w:type="paragraph" w:customStyle="1" w:styleId="BB43C72BC4E24FE9A5A71796AE1BB050">
    <w:name w:val="BB43C72BC4E24FE9A5A71796AE1BB050"/>
    <w:rsid w:val="00CF3C07"/>
  </w:style>
  <w:style w:type="paragraph" w:customStyle="1" w:styleId="A2D9206F77A84D998B6590C008FED467">
    <w:name w:val="A2D9206F77A84D998B6590C008FED467"/>
    <w:rsid w:val="00CF3C07"/>
  </w:style>
  <w:style w:type="paragraph" w:customStyle="1" w:styleId="23556A7FCA394685873D965BE4578A19">
    <w:name w:val="23556A7FCA394685873D965BE4578A19"/>
    <w:rsid w:val="00CF3C07"/>
  </w:style>
  <w:style w:type="paragraph" w:customStyle="1" w:styleId="EDB7F77BA7C34F95913B9D5ABA1A44BC">
    <w:name w:val="EDB7F77BA7C34F95913B9D5ABA1A44BC"/>
    <w:rsid w:val="00CF3C07"/>
  </w:style>
  <w:style w:type="paragraph" w:customStyle="1" w:styleId="51ECE21BA75047F19E1A17732416A402">
    <w:name w:val="51ECE21BA75047F19E1A17732416A402"/>
    <w:rsid w:val="00CF3C07"/>
  </w:style>
  <w:style w:type="paragraph" w:customStyle="1" w:styleId="49630535819743C78AAC8AFC1A7A03FB">
    <w:name w:val="49630535819743C78AAC8AFC1A7A03FB"/>
    <w:rsid w:val="00CF3C07"/>
  </w:style>
  <w:style w:type="paragraph" w:customStyle="1" w:styleId="78738277A29343EEB2A4748F7DFFA1D7">
    <w:name w:val="78738277A29343EEB2A4748F7DFFA1D7"/>
    <w:rsid w:val="00CF3C07"/>
  </w:style>
  <w:style w:type="paragraph" w:customStyle="1" w:styleId="5EFE107545E14B30932890731E0BFE06">
    <w:name w:val="5EFE107545E14B30932890731E0BFE06"/>
    <w:rsid w:val="00CF3C07"/>
  </w:style>
  <w:style w:type="paragraph" w:customStyle="1" w:styleId="6360175B0D1C42EAB9B09057873B4DF6">
    <w:name w:val="6360175B0D1C42EAB9B09057873B4DF6"/>
    <w:rsid w:val="00CF3C07"/>
  </w:style>
  <w:style w:type="paragraph" w:customStyle="1" w:styleId="FD94426096C4414CAAA88DEC7931568C">
    <w:name w:val="FD94426096C4414CAAA88DEC7931568C"/>
    <w:rsid w:val="00CF3C07"/>
  </w:style>
  <w:style w:type="paragraph" w:customStyle="1" w:styleId="D5D91EDBD6974605A79346CBE24218E9">
    <w:name w:val="D5D91EDBD6974605A79346CBE24218E9"/>
    <w:rsid w:val="00CF3C07"/>
  </w:style>
  <w:style w:type="paragraph" w:customStyle="1" w:styleId="8D8A592B30A84156881E50115528EF10">
    <w:name w:val="8D8A592B30A84156881E50115528EF10"/>
    <w:rsid w:val="00CF3C07"/>
  </w:style>
  <w:style w:type="paragraph" w:customStyle="1" w:styleId="FFEC130E59BA451A8202601DD2254739">
    <w:name w:val="FFEC130E59BA451A8202601DD2254739"/>
    <w:rsid w:val="00CF3C07"/>
  </w:style>
  <w:style w:type="paragraph" w:customStyle="1" w:styleId="03AAD40C3CDE46ED8EB5CB776D61E6BD">
    <w:name w:val="03AAD40C3CDE46ED8EB5CB776D61E6BD"/>
    <w:rsid w:val="00CF3C07"/>
  </w:style>
  <w:style w:type="paragraph" w:customStyle="1" w:styleId="919250D66A41469F810BB218434BFEED">
    <w:name w:val="919250D66A41469F810BB218434BFEED"/>
    <w:rsid w:val="00CF3C07"/>
  </w:style>
  <w:style w:type="paragraph" w:customStyle="1" w:styleId="84EFBE5093D048E09EDBBB71E7494984">
    <w:name w:val="84EFBE5093D048E09EDBBB71E7494984"/>
    <w:rsid w:val="00CF3C07"/>
  </w:style>
  <w:style w:type="paragraph" w:customStyle="1" w:styleId="A45A60A66E0A402DA5D822CF54C615C8">
    <w:name w:val="A45A60A66E0A402DA5D822CF54C615C8"/>
    <w:rsid w:val="00CF3C07"/>
  </w:style>
  <w:style w:type="paragraph" w:customStyle="1" w:styleId="F05126F9641648FFB9E558657F0D4E1E">
    <w:name w:val="F05126F9641648FFB9E558657F0D4E1E"/>
    <w:rsid w:val="00CF3C07"/>
  </w:style>
  <w:style w:type="paragraph" w:customStyle="1" w:styleId="0B4FB0342F4C4D368DF4EC08881E9A68">
    <w:name w:val="0B4FB0342F4C4D368DF4EC08881E9A68"/>
    <w:rsid w:val="00CF3C07"/>
  </w:style>
  <w:style w:type="paragraph" w:customStyle="1" w:styleId="6FE17ADBACCB462CBAC13962DFC1E2ED">
    <w:name w:val="6FE17ADBACCB462CBAC13962DFC1E2ED"/>
    <w:rsid w:val="00CF3C07"/>
  </w:style>
  <w:style w:type="paragraph" w:customStyle="1" w:styleId="A1DABC6AB8AC4A3C83C32BFD1717FE8F">
    <w:name w:val="A1DABC6AB8AC4A3C83C32BFD1717FE8F"/>
    <w:rsid w:val="00CF3C07"/>
  </w:style>
  <w:style w:type="paragraph" w:customStyle="1" w:styleId="DBE203FB78654DDC87803EC2A5FAFC62">
    <w:name w:val="DBE203FB78654DDC87803EC2A5FAFC62"/>
    <w:rsid w:val="00CF3C07"/>
  </w:style>
  <w:style w:type="paragraph" w:customStyle="1" w:styleId="FDD9DC8D1D8B442D98D1897EE286AAF6">
    <w:name w:val="FDD9DC8D1D8B442D98D1897EE286AAF6"/>
    <w:rsid w:val="00CF3C07"/>
  </w:style>
  <w:style w:type="paragraph" w:customStyle="1" w:styleId="3FDCF808DDA54F7CB02619E57900A5E1">
    <w:name w:val="3FDCF808DDA54F7CB02619E57900A5E1"/>
    <w:rsid w:val="00CF3C07"/>
  </w:style>
  <w:style w:type="paragraph" w:customStyle="1" w:styleId="670AE2496A254727AB3CB0B9E1BEB708">
    <w:name w:val="670AE2496A254727AB3CB0B9E1BEB708"/>
    <w:rsid w:val="00CF3C07"/>
  </w:style>
  <w:style w:type="paragraph" w:customStyle="1" w:styleId="D64682258D264243823FB770C8E6576D">
    <w:name w:val="D64682258D264243823FB770C8E6576D"/>
    <w:rsid w:val="00CF3C07"/>
  </w:style>
  <w:style w:type="paragraph" w:customStyle="1" w:styleId="32B04D5995E641FC95B9370353D82807">
    <w:name w:val="32B04D5995E641FC95B9370353D82807"/>
    <w:rsid w:val="00CF3C07"/>
  </w:style>
  <w:style w:type="paragraph" w:customStyle="1" w:styleId="7D95ACCA8C0B4C0E8CF21AF6B7C4900A">
    <w:name w:val="7D95ACCA8C0B4C0E8CF21AF6B7C4900A"/>
    <w:rsid w:val="00CF3C07"/>
  </w:style>
  <w:style w:type="paragraph" w:customStyle="1" w:styleId="7BE4DA72A12A44909D4F1AAAE1D9463B">
    <w:name w:val="7BE4DA72A12A44909D4F1AAAE1D9463B"/>
    <w:rsid w:val="00CF3C07"/>
  </w:style>
  <w:style w:type="paragraph" w:customStyle="1" w:styleId="2C586BFB36BA4F1D9B364AC430BB5F97">
    <w:name w:val="2C586BFB36BA4F1D9B364AC430BB5F97"/>
    <w:rsid w:val="00CF3C07"/>
  </w:style>
  <w:style w:type="paragraph" w:customStyle="1" w:styleId="25A6262110CE4575954C7B988CFC99DC">
    <w:name w:val="25A6262110CE4575954C7B988CFC99DC"/>
    <w:rsid w:val="00CF3C07"/>
  </w:style>
  <w:style w:type="paragraph" w:customStyle="1" w:styleId="DBDBEFCD8B3F49ED90925583FE73C7B9">
    <w:name w:val="DBDBEFCD8B3F49ED90925583FE73C7B9"/>
    <w:rsid w:val="00CF3C07"/>
  </w:style>
  <w:style w:type="paragraph" w:customStyle="1" w:styleId="936DA813FD0E47E6B85FDAEF8F80A314">
    <w:name w:val="936DA813FD0E47E6B85FDAEF8F80A314"/>
    <w:rsid w:val="00CF3C07"/>
  </w:style>
  <w:style w:type="paragraph" w:customStyle="1" w:styleId="C86BCC7317EB493E9CC0385BA342E429">
    <w:name w:val="C86BCC7317EB493E9CC0385BA342E429"/>
    <w:rsid w:val="00CF3C07"/>
  </w:style>
  <w:style w:type="paragraph" w:customStyle="1" w:styleId="6E08C49716574653B25863B50D02E0A7">
    <w:name w:val="6E08C49716574653B25863B50D02E0A7"/>
    <w:rsid w:val="00CF3C07"/>
  </w:style>
  <w:style w:type="paragraph" w:customStyle="1" w:styleId="6C85F7BE57204E8793801DE808768D7F">
    <w:name w:val="6C85F7BE57204E8793801DE808768D7F"/>
    <w:rsid w:val="00CF3C07"/>
  </w:style>
  <w:style w:type="paragraph" w:customStyle="1" w:styleId="0462792D98A44D72AF9F689CFC1F2F44">
    <w:name w:val="0462792D98A44D72AF9F689CFC1F2F44"/>
    <w:rsid w:val="00CF3C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 Version="2006"/>
</file>

<file path=customXml/itemProps1.xml><?xml version="1.0" encoding="utf-8"?>
<ds:datastoreItem xmlns:ds="http://schemas.openxmlformats.org/officeDocument/2006/customXml" ds:itemID="{5DB37FEB-AF22-4CA8-A1B2-273E0613A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26</Pages>
  <Words>2684</Words>
  <Characters>15302</Characters>
  <Application>Microsoft Office Word</Application>
  <DocSecurity>0</DocSecurity>
  <Lines>127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Tamnuwat</dc:creator>
  <cp:keywords/>
  <dc:description/>
  <cp:lastModifiedBy>Atiwitch Muongsorn</cp:lastModifiedBy>
  <cp:revision>49</cp:revision>
  <cp:lastPrinted>2019-11-26T08:31:00Z</cp:lastPrinted>
  <dcterms:created xsi:type="dcterms:W3CDTF">2019-11-25T06:37:00Z</dcterms:created>
  <dcterms:modified xsi:type="dcterms:W3CDTF">2019-11-26T16:12:00Z</dcterms:modified>
</cp:coreProperties>
</file>